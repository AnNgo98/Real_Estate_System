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CFAAD" w14:textId="3716CAE8" w:rsidR="00F2122D" w:rsidRPr="002376B7" w:rsidRDefault="00F2122D" w:rsidP="002376B7">
      <w:pPr>
        <w:spacing w:after="120" w:line="360" w:lineRule="auto"/>
        <w:jc w:val="center"/>
        <w:rPr>
          <w:rFonts w:asciiTheme="majorHAnsi" w:hAnsiTheme="majorHAnsi" w:cstheme="majorHAnsi"/>
          <w:b/>
          <w:sz w:val="32"/>
        </w:rPr>
      </w:pPr>
      <w:r w:rsidRPr="002376B7">
        <w:rPr>
          <w:rFonts w:asciiTheme="majorHAnsi" w:hAnsiTheme="majorHAnsi" w:cstheme="majorHAnsi"/>
          <w:b/>
          <w:noProof/>
          <w:lang w:val="en-US" w:eastAsia="zh-CN"/>
        </w:rPr>
        <mc:AlternateContent>
          <mc:Choice Requires="wpg">
            <w:drawing>
              <wp:anchor distT="0" distB="0" distL="114300" distR="114300" simplePos="0" relativeHeight="251660306" behindDoc="1" locked="0" layoutInCell="1" allowOverlap="1" wp14:anchorId="7958A525" wp14:editId="7DAAC00B">
                <wp:simplePos x="0" y="0"/>
                <wp:positionH relativeFrom="column">
                  <wp:posOffset>130175</wp:posOffset>
                </wp:positionH>
                <wp:positionV relativeFrom="paragraph">
                  <wp:posOffset>-351790</wp:posOffset>
                </wp:positionV>
                <wp:extent cx="6344920" cy="981456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4920" cy="9814560"/>
                          <a:chOff x="1985" y="1418"/>
                          <a:chExt cx="8820" cy="14097"/>
                        </a:xfrm>
                      </wpg:grpSpPr>
                      <wpg:grpSp>
                        <wpg:cNvPr id="47" name="Group 20"/>
                        <wpg:cNvGrpSpPr>
                          <a:grpSpLocks/>
                        </wpg:cNvGrpSpPr>
                        <wpg:grpSpPr bwMode="auto">
                          <a:xfrm>
                            <a:off x="1985" y="1418"/>
                            <a:ext cx="1905" cy="1920"/>
                            <a:chOff x="1985" y="1418"/>
                            <a:chExt cx="1905" cy="1920"/>
                          </a:xfrm>
                        </wpg:grpSpPr>
                        <pic:pic xmlns:pic="http://schemas.openxmlformats.org/drawingml/2006/picture">
                          <pic:nvPicPr>
                            <pic:cNvPr id="48"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0" name="Picture 2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1" name="Group 24"/>
                        <wpg:cNvGrpSpPr>
                          <a:grpSpLocks/>
                        </wpg:cNvGrpSpPr>
                        <wpg:grpSpPr bwMode="auto">
                          <a:xfrm rot="-16200000">
                            <a:off x="8892" y="1418"/>
                            <a:ext cx="1905" cy="1920"/>
                            <a:chOff x="1985" y="1418"/>
                            <a:chExt cx="1905" cy="1920"/>
                          </a:xfrm>
                        </wpg:grpSpPr>
                        <pic:pic xmlns:pic="http://schemas.openxmlformats.org/drawingml/2006/picture">
                          <pic:nvPicPr>
                            <pic:cNvPr id="52"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 name="Group 27"/>
                        <wpg:cNvGrpSpPr>
                          <a:grpSpLocks/>
                        </wpg:cNvGrpSpPr>
                        <wpg:grpSpPr bwMode="auto">
                          <a:xfrm rot="-5400000">
                            <a:off x="1992" y="13595"/>
                            <a:ext cx="1905" cy="1920"/>
                            <a:chOff x="1985" y="1418"/>
                            <a:chExt cx="1905" cy="1920"/>
                          </a:xfrm>
                        </wpg:grpSpPr>
                        <pic:pic xmlns:pic="http://schemas.openxmlformats.org/drawingml/2006/picture">
                          <pic:nvPicPr>
                            <pic:cNvPr id="55"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7" name="Group 30"/>
                        <wpg:cNvGrpSpPr>
                          <a:grpSpLocks/>
                        </wpg:cNvGrpSpPr>
                        <wpg:grpSpPr bwMode="auto">
                          <a:xfrm rot="-32400000">
                            <a:off x="8899" y="13595"/>
                            <a:ext cx="1905" cy="1920"/>
                            <a:chOff x="1985" y="1418"/>
                            <a:chExt cx="1905" cy="1920"/>
                          </a:xfrm>
                        </wpg:grpSpPr>
                        <pic:pic xmlns:pic="http://schemas.openxmlformats.org/drawingml/2006/picture">
                          <pic:nvPicPr>
                            <pic:cNvPr id="58"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0"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5"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B807D3" id="Group 46" o:spid="_x0000_s1026" style="position:absolute;margin-left:10.25pt;margin-top:-27.7pt;width:499.6pt;height:772.8pt;z-index:-251656174"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&#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edkxAAAANsAAAAPAAAAZHJzL2Rvd25yZXYueG1sRI9BawIx&#10;FITvBf9DeEIvRbMrtO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FPR52TEAAAA2wAAAA8A&#10;AAAAAAAAAAAAAAAABwIAAGRycy9kb3ducmV2LnhtbFBLBQYAAAAAAwADALcAAAD4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&#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bXswgAAANsAAAAPAAAAZHJzL2Rvd25yZXYueG1sRI/disIw&#10;FITvF3yHcATv1lSL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A8pbXswgAAANsAAAAPAAAA&#10;AAAAAAAAAAAAAAcCAABkcnMvZG93bnJldi54bWxQSwUGAAAAAAMAAwC3AAAA9gI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&#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Z0wwAAANsAAAAPAAAAZHJzL2Rvd25yZXYueG1sRI/RisIw&#10;FETfBf8hXME3TV3R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LNIWdMMAAADbAAAADwAA&#10;AAAAAAAAAAAAAAAHAgAAZHJzL2Rvd25yZXYueG1sUEsFBgAAAAADAAMAtwAAAPcCA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&#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IGxAAAANsAAAAPAAAAZHJzL2Rvd25yZXYueG1sRI/RasJA&#10;FETfC/2H5RZ8azZVW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F1NggbEAAAA2wAAAA8A&#10;AAAAAAAAAAAAAAAABwIAAGRycy9kb3ducmV2LnhtbFBLBQYAAAAAAwADALcAAAD4Ag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">
                  <v:imagedata r:id="rId15" o:title="J0105250"/>
                </v:shape>
              </v:group>
            </w:pict>
          </mc:Fallback>
        </mc:AlternateContent>
      </w:r>
      <w:r w:rsidRPr="002376B7">
        <w:rPr>
          <w:rFonts w:asciiTheme="majorHAnsi" w:hAnsiTheme="majorHAnsi" w:cstheme="majorHAnsi"/>
          <w:b/>
          <w:sz w:val="28"/>
        </w:rPr>
        <w:t xml:space="preserve"> TRƯỜNG ĐẠI HỌC SƯ PHẠM KỸ THUẬT TP. HCM</w:t>
      </w:r>
    </w:p>
    <w:p w14:paraId="6EF99B88" w14:textId="5CDF7498" w:rsidR="00F2122D" w:rsidRPr="00D51F45" w:rsidRDefault="00F2122D" w:rsidP="002376B7">
      <w:pPr>
        <w:spacing w:after="120" w:line="360" w:lineRule="auto"/>
        <w:jc w:val="center"/>
        <w:rPr>
          <w:rFonts w:asciiTheme="majorHAnsi" w:hAnsiTheme="majorHAnsi" w:cstheme="majorHAnsi"/>
          <w:b/>
          <w:sz w:val="24"/>
          <w:szCs w:val="24"/>
        </w:rPr>
      </w:pPr>
      <w:r w:rsidRPr="002376B7">
        <w:rPr>
          <w:rFonts w:asciiTheme="majorHAnsi" w:hAnsiTheme="majorHAnsi" w:cstheme="majorHAnsi"/>
          <w:b/>
          <w:sz w:val="24"/>
          <w:szCs w:val="24"/>
        </w:rPr>
        <w:t xml:space="preserve">KHOA </w:t>
      </w:r>
      <w:r w:rsidR="003166B3" w:rsidRPr="00D51F45">
        <w:rPr>
          <w:rFonts w:asciiTheme="majorHAnsi" w:hAnsiTheme="majorHAnsi" w:cstheme="majorHAnsi"/>
          <w:b/>
          <w:sz w:val="24"/>
          <w:szCs w:val="24"/>
        </w:rPr>
        <w:t>ĐÀO TẠO CHẤT LƯỢNG CAO</w:t>
      </w:r>
    </w:p>
    <w:p w14:paraId="78D0A4B1" w14:textId="77777777" w:rsidR="00F2122D" w:rsidRPr="002376B7" w:rsidRDefault="00F2122D" w:rsidP="002376B7">
      <w:pPr>
        <w:spacing w:after="120" w:line="360" w:lineRule="auto"/>
        <w:jc w:val="center"/>
        <w:rPr>
          <w:rFonts w:asciiTheme="majorHAnsi" w:hAnsiTheme="majorHAnsi" w:cstheme="majorHAnsi"/>
          <w:b/>
        </w:rPr>
      </w:pPr>
      <w:r w:rsidRPr="002376B7">
        <w:rPr>
          <w:rFonts w:asciiTheme="majorHAnsi" w:hAnsiTheme="majorHAnsi" w:cstheme="majorHAnsi"/>
          <w:b/>
        </w:rPr>
        <w:sym w:font="Wingdings" w:char="F027"/>
      </w:r>
      <w:r w:rsidRPr="002376B7">
        <w:rPr>
          <w:rFonts w:asciiTheme="majorHAnsi" w:hAnsiTheme="majorHAnsi" w:cstheme="majorHAnsi"/>
          <w:b/>
        </w:rPr>
        <w:sym w:font="Wingdings" w:char="F059"/>
      </w:r>
      <w:r w:rsidRPr="002376B7">
        <w:rPr>
          <w:rFonts w:asciiTheme="majorHAnsi" w:hAnsiTheme="majorHAnsi" w:cstheme="majorHAnsi"/>
          <w:b/>
        </w:rPr>
        <w:sym w:font="Wingdings" w:char="F026"/>
      </w:r>
      <w:r w:rsidRPr="002376B7">
        <w:rPr>
          <w:rFonts w:asciiTheme="majorHAnsi" w:hAnsiTheme="majorHAnsi" w:cstheme="majorHAnsi"/>
          <w:b/>
        </w:rPr>
        <w:sym w:font="Wingdings" w:char="F026"/>
      </w:r>
      <w:r w:rsidRPr="002376B7">
        <w:rPr>
          <w:rFonts w:asciiTheme="majorHAnsi" w:hAnsiTheme="majorHAnsi" w:cstheme="majorHAnsi"/>
          <w:b/>
        </w:rPr>
        <w:sym w:font="Wingdings" w:char="F059"/>
      </w:r>
      <w:r w:rsidRPr="002376B7">
        <w:rPr>
          <w:rFonts w:asciiTheme="majorHAnsi" w:hAnsiTheme="majorHAnsi" w:cstheme="majorHAnsi"/>
          <w:b/>
        </w:rPr>
        <w:sym w:font="Wingdings" w:char="F027"/>
      </w:r>
    </w:p>
    <w:p w14:paraId="5D92AC60" w14:textId="77777777" w:rsidR="00B07F31" w:rsidRPr="002376B7" w:rsidRDefault="00B07F31" w:rsidP="002376B7">
      <w:pPr>
        <w:spacing w:after="120" w:line="360" w:lineRule="auto"/>
        <w:jc w:val="center"/>
        <w:rPr>
          <w:rFonts w:asciiTheme="majorHAnsi" w:hAnsiTheme="majorHAnsi" w:cstheme="majorHAnsi"/>
          <w:b/>
        </w:rPr>
      </w:pPr>
    </w:p>
    <w:p w14:paraId="106B9E5B" w14:textId="5C187F57" w:rsidR="00F2122D" w:rsidRPr="00D51F45" w:rsidRDefault="00F2122D" w:rsidP="002376B7">
      <w:pPr>
        <w:spacing w:after="120" w:line="360" w:lineRule="auto"/>
        <w:jc w:val="center"/>
        <w:rPr>
          <w:rFonts w:asciiTheme="majorHAnsi" w:hAnsiTheme="majorHAnsi" w:cstheme="majorHAnsi"/>
          <w:b/>
          <w:sz w:val="24"/>
          <w:szCs w:val="24"/>
        </w:rPr>
      </w:pPr>
      <w:r w:rsidRPr="002376B7">
        <w:rPr>
          <w:rFonts w:asciiTheme="majorHAnsi" w:hAnsiTheme="majorHAnsi" w:cstheme="majorHAnsi"/>
          <w:b/>
          <w:sz w:val="24"/>
          <w:szCs w:val="24"/>
        </w:rPr>
        <w:t xml:space="preserve">         MÔN HỌC: </w:t>
      </w:r>
      <w:r w:rsidR="00D33EC7" w:rsidRPr="00D51F45">
        <w:rPr>
          <w:rFonts w:asciiTheme="majorHAnsi" w:hAnsiTheme="majorHAnsi" w:cstheme="majorHAnsi"/>
          <w:b/>
          <w:sz w:val="24"/>
          <w:szCs w:val="24"/>
        </w:rPr>
        <w:t>HỆ QUẢN TRỊ CƠ SỞ DỮ LIỆU</w:t>
      </w:r>
    </w:p>
    <w:p w14:paraId="60EADF02" w14:textId="77777777" w:rsidR="009F0DCA" w:rsidRPr="002376B7" w:rsidRDefault="009F0DCA" w:rsidP="002376B7">
      <w:pPr>
        <w:spacing w:after="120" w:line="360" w:lineRule="auto"/>
        <w:jc w:val="center"/>
        <w:rPr>
          <w:rFonts w:asciiTheme="majorHAnsi" w:hAnsiTheme="majorHAnsi" w:cstheme="majorHAnsi"/>
          <w:b/>
          <w:sz w:val="24"/>
          <w:szCs w:val="24"/>
        </w:rPr>
      </w:pPr>
    </w:p>
    <w:p w14:paraId="30C8D67F" w14:textId="005B357C" w:rsidR="00F2122D" w:rsidRPr="002376B7" w:rsidRDefault="00F2122D" w:rsidP="002376B7">
      <w:pPr>
        <w:spacing w:after="120" w:line="360" w:lineRule="auto"/>
        <w:jc w:val="center"/>
        <w:rPr>
          <w:rFonts w:asciiTheme="majorHAnsi" w:hAnsiTheme="majorHAnsi" w:cstheme="majorHAnsi"/>
          <w:b/>
          <w:sz w:val="24"/>
          <w:szCs w:val="24"/>
        </w:rPr>
      </w:pPr>
    </w:p>
    <w:p w14:paraId="461F8CAB" w14:textId="436465EC" w:rsidR="00C942C5" w:rsidRPr="002376B7" w:rsidRDefault="00C942C5" w:rsidP="002376B7">
      <w:pPr>
        <w:spacing w:after="120" w:line="360" w:lineRule="auto"/>
        <w:jc w:val="center"/>
        <w:rPr>
          <w:rFonts w:asciiTheme="majorHAnsi" w:hAnsiTheme="majorHAnsi" w:cstheme="majorHAnsi"/>
          <w:b/>
          <w:sz w:val="24"/>
          <w:szCs w:val="24"/>
        </w:rPr>
      </w:pPr>
    </w:p>
    <w:p w14:paraId="7DA6E2E0" w14:textId="77777777" w:rsidR="00C942C5" w:rsidRPr="002376B7" w:rsidRDefault="00C942C5" w:rsidP="002376B7">
      <w:pPr>
        <w:spacing w:after="120" w:line="360" w:lineRule="auto"/>
        <w:jc w:val="center"/>
        <w:rPr>
          <w:rFonts w:asciiTheme="majorHAnsi" w:hAnsiTheme="majorHAnsi" w:cstheme="majorHAnsi"/>
          <w:b/>
          <w:sz w:val="24"/>
          <w:szCs w:val="24"/>
        </w:rPr>
      </w:pPr>
    </w:p>
    <w:p w14:paraId="23D981B5" w14:textId="42B9648D" w:rsidR="00F2122D" w:rsidRPr="00D51F45" w:rsidRDefault="0014787F" w:rsidP="002376B7">
      <w:pPr>
        <w:spacing w:after="120" w:line="360" w:lineRule="auto"/>
        <w:jc w:val="center"/>
        <w:rPr>
          <w:rFonts w:asciiTheme="majorHAnsi" w:hAnsiTheme="majorHAnsi" w:cstheme="majorHAnsi"/>
          <w:b/>
          <w:sz w:val="40"/>
          <w:szCs w:val="40"/>
        </w:rPr>
      </w:pPr>
      <w:r w:rsidRPr="00D51F45">
        <w:rPr>
          <w:rFonts w:asciiTheme="majorHAnsi" w:hAnsiTheme="majorHAnsi" w:cstheme="majorHAnsi"/>
          <w:b/>
          <w:sz w:val="40"/>
          <w:szCs w:val="40"/>
        </w:rPr>
        <w:t>BÁO CÁO ĐỒ ÁN MÔN HỌC</w:t>
      </w:r>
    </w:p>
    <w:p w14:paraId="5D534672" w14:textId="77777777" w:rsidR="009F0DCA" w:rsidRPr="00D51F45" w:rsidRDefault="009F0DCA" w:rsidP="002376B7">
      <w:pPr>
        <w:spacing w:after="120" w:line="360" w:lineRule="auto"/>
        <w:jc w:val="center"/>
        <w:rPr>
          <w:rFonts w:asciiTheme="majorHAnsi" w:hAnsiTheme="majorHAnsi" w:cstheme="majorHAnsi"/>
          <w:b/>
          <w:sz w:val="32"/>
          <w:szCs w:val="32"/>
        </w:rPr>
      </w:pPr>
    </w:p>
    <w:p w14:paraId="5D359E55" w14:textId="732F7C64" w:rsidR="00F2122D" w:rsidRPr="002376B7" w:rsidRDefault="0014787F" w:rsidP="002376B7">
      <w:pPr>
        <w:tabs>
          <w:tab w:val="left" w:pos="180"/>
        </w:tabs>
        <w:spacing w:after="120" w:line="360" w:lineRule="auto"/>
        <w:jc w:val="center"/>
        <w:rPr>
          <w:rFonts w:asciiTheme="majorHAnsi" w:eastAsia="Times New Roman" w:hAnsiTheme="majorHAnsi" w:cstheme="majorHAnsi"/>
          <w:b/>
          <w:color w:val="000000"/>
          <w:sz w:val="60"/>
          <w:szCs w:val="60"/>
          <w:lang w:val="en-US"/>
        </w:rPr>
      </w:pPr>
      <w:r w:rsidRPr="002376B7">
        <w:rPr>
          <w:rFonts w:asciiTheme="majorHAnsi" w:eastAsia="Times New Roman" w:hAnsiTheme="majorHAnsi" w:cstheme="majorHAnsi"/>
          <w:b/>
          <w:color w:val="000000"/>
          <w:sz w:val="60"/>
          <w:szCs w:val="60"/>
          <w:lang w:val="en-US"/>
        </w:rPr>
        <w:t>WEBSITE BẤT ĐỘNG SẢN</w:t>
      </w:r>
    </w:p>
    <w:p w14:paraId="6D081990" w14:textId="77777777" w:rsidR="00F2122D" w:rsidRPr="002376B7" w:rsidRDefault="00F2122D" w:rsidP="002376B7">
      <w:pPr>
        <w:spacing w:after="120" w:line="360" w:lineRule="auto"/>
        <w:ind w:left="3828"/>
        <w:rPr>
          <w:rFonts w:asciiTheme="majorHAnsi" w:hAnsiTheme="majorHAnsi" w:cstheme="majorHAnsi"/>
          <w:b/>
        </w:rPr>
      </w:pPr>
    </w:p>
    <w:p w14:paraId="6AC99EB9" w14:textId="77777777" w:rsidR="00F2122D" w:rsidRPr="002376B7" w:rsidRDefault="00F2122D" w:rsidP="002376B7">
      <w:pPr>
        <w:spacing w:after="120" w:line="360" w:lineRule="auto"/>
        <w:ind w:left="3828"/>
        <w:rPr>
          <w:rFonts w:asciiTheme="majorHAnsi" w:hAnsiTheme="majorHAnsi" w:cstheme="majorHAnsi"/>
          <w:b/>
        </w:rPr>
      </w:pPr>
    </w:p>
    <w:p w14:paraId="378668CD" w14:textId="11ACC55F" w:rsidR="009F0DCA" w:rsidRPr="002376B7" w:rsidRDefault="009F0DCA" w:rsidP="002376B7">
      <w:pPr>
        <w:spacing w:after="120" w:line="360" w:lineRule="auto"/>
        <w:ind w:left="4253"/>
        <w:rPr>
          <w:rFonts w:asciiTheme="majorHAnsi" w:hAnsiTheme="majorHAnsi" w:cstheme="majorHAnsi"/>
          <w:b/>
          <w:sz w:val="24"/>
          <w:szCs w:val="24"/>
        </w:rPr>
      </w:pPr>
      <w:r w:rsidRPr="002376B7">
        <w:rPr>
          <w:rFonts w:asciiTheme="majorHAnsi" w:hAnsiTheme="majorHAnsi" w:cstheme="majorHAnsi"/>
          <w:b/>
        </w:rPr>
        <w:t xml:space="preserve">GVHD: </w:t>
      </w:r>
      <w:r w:rsidR="00581C79">
        <w:rPr>
          <w:rFonts w:asciiTheme="majorHAnsi" w:hAnsiTheme="majorHAnsi" w:cstheme="majorHAnsi"/>
          <w:b/>
        </w:rPr>
        <w:tab/>
      </w:r>
      <w:r w:rsidRPr="002376B7">
        <w:rPr>
          <w:rFonts w:asciiTheme="majorHAnsi" w:hAnsiTheme="majorHAnsi" w:cstheme="majorHAnsi"/>
          <w:sz w:val="24"/>
          <w:szCs w:val="24"/>
        </w:rPr>
        <w:t>ThS.  Hoàng Long</w:t>
      </w:r>
    </w:p>
    <w:p w14:paraId="3A6F58F7" w14:textId="77777777" w:rsidR="009F0DCA" w:rsidRPr="002376B7" w:rsidRDefault="009F0DCA" w:rsidP="002376B7">
      <w:pPr>
        <w:spacing w:after="120" w:line="360" w:lineRule="auto"/>
        <w:ind w:left="4253"/>
        <w:rPr>
          <w:rFonts w:asciiTheme="majorHAnsi" w:hAnsiTheme="majorHAnsi" w:cstheme="majorHAnsi"/>
          <w:b/>
        </w:rPr>
      </w:pPr>
      <w:r w:rsidRPr="002376B7">
        <w:rPr>
          <w:rFonts w:asciiTheme="majorHAnsi" w:hAnsiTheme="majorHAnsi" w:cstheme="majorHAnsi"/>
          <w:b/>
        </w:rPr>
        <w:t>SVTH:                                       MSSV</w:t>
      </w:r>
    </w:p>
    <w:p w14:paraId="5CB4C310" w14:textId="77777777" w:rsidR="009F0DCA" w:rsidRPr="002376B7" w:rsidRDefault="009F0DCA" w:rsidP="002376B7">
      <w:pPr>
        <w:tabs>
          <w:tab w:val="left" w:pos="7088"/>
        </w:tabs>
        <w:spacing w:after="120" w:line="360" w:lineRule="auto"/>
        <w:ind w:left="4253"/>
        <w:rPr>
          <w:rFonts w:asciiTheme="majorHAnsi" w:hAnsiTheme="majorHAnsi" w:cstheme="majorHAnsi"/>
          <w:sz w:val="24"/>
          <w:szCs w:val="24"/>
        </w:rPr>
      </w:pPr>
      <w:r w:rsidRPr="002376B7">
        <w:rPr>
          <w:rFonts w:asciiTheme="majorHAnsi" w:hAnsiTheme="majorHAnsi" w:cstheme="majorHAnsi"/>
          <w:sz w:val="24"/>
          <w:szCs w:val="24"/>
        </w:rPr>
        <w:t>Đào Xuân Thủy</w:t>
      </w:r>
      <w:r w:rsidRPr="002376B7">
        <w:rPr>
          <w:rFonts w:asciiTheme="majorHAnsi" w:hAnsiTheme="majorHAnsi" w:cstheme="majorHAnsi"/>
          <w:sz w:val="24"/>
          <w:szCs w:val="24"/>
        </w:rPr>
        <w:tab/>
        <w:t>16110544</w:t>
      </w:r>
    </w:p>
    <w:p w14:paraId="1DAC13A8" w14:textId="77777777" w:rsidR="009F0DCA" w:rsidRPr="002376B7" w:rsidRDefault="009F0DCA" w:rsidP="002376B7">
      <w:pPr>
        <w:tabs>
          <w:tab w:val="left" w:pos="7088"/>
        </w:tabs>
        <w:spacing w:after="120" w:line="360" w:lineRule="auto"/>
        <w:ind w:left="4253"/>
        <w:rPr>
          <w:rFonts w:asciiTheme="majorHAnsi" w:hAnsiTheme="majorHAnsi" w:cstheme="majorHAnsi"/>
          <w:sz w:val="24"/>
          <w:szCs w:val="24"/>
        </w:rPr>
      </w:pPr>
      <w:r w:rsidRPr="002376B7">
        <w:rPr>
          <w:rFonts w:asciiTheme="majorHAnsi" w:hAnsiTheme="majorHAnsi" w:cstheme="majorHAnsi"/>
          <w:sz w:val="24"/>
          <w:szCs w:val="24"/>
        </w:rPr>
        <w:t>Ngô Công An</w:t>
      </w:r>
      <w:r w:rsidRPr="002376B7">
        <w:rPr>
          <w:rFonts w:asciiTheme="majorHAnsi" w:hAnsiTheme="majorHAnsi" w:cstheme="majorHAnsi"/>
          <w:sz w:val="24"/>
          <w:szCs w:val="24"/>
        </w:rPr>
        <w:tab/>
        <w:t>16110002</w:t>
      </w:r>
    </w:p>
    <w:p w14:paraId="6D7ADB83" w14:textId="5CD5B31D" w:rsidR="009F0DCA" w:rsidRPr="002376B7" w:rsidRDefault="009F0DCA" w:rsidP="002376B7">
      <w:pPr>
        <w:tabs>
          <w:tab w:val="left" w:pos="7088"/>
        </w:tabs>
        <w:spacing w:after="120" w:line="360" w:lineRule="auto"/>
        <w:ind w:left="4253"/>
        <w:rPr>
          <w:rFonts w:asciiTheme="majorHAnsi" w:hAnsiTheme="majorHAnsi" w:cstheme="majorHAnsi"/>
          <w:sz w:val="24"/>
          <w:szCs w:val="24"/>
        </w:rPr>
      </w:pPr>
      <w:r w:rsidRPr="002376B7">
        <w:rPr>
          <w:rFonts w:asciiTheme="majorHAnsi" w:hAnsiTheme="majorHAnsi" w:cstheme="majorHAnsi"/>
          <w:sz w:val="24"/>
          <w:szCs w:val="24"/>
        </w:rPr>
        <w:t xml:space="preserve">Nguyễn </w:t>
      </w:r>
      <w:r w:rsidR="00154B26">
        <w:rPr>
          <w:rFonts w:asciiTheme="majorHAnsi" w:hAnsiTheme="majorHAnsi" w:cstheme="majorHAnsi"/>
          <w:sz w:val="24"/>
          <w:szCs w:val="24"/>
          <w:lang w:val="en-US"/>
        </w:rPr>
        <w:t>Ú</w:t>
      </w:r>
      <w:r w:rsidRPr="002376B7">
        <w:rPr>
          <w:rFonts w:asciiTheme="majorHAnsi" w:hAnsiTheme="majorHAnsi" w:cstheme="majorHAnsi"/>
          <w:sz w:val="24"/>
          <w:szCs w:val="24"/>
        </w:rPr>
        <w:t>t Thiện</w:t>
      </w:r>
      <w:r w:rsidRPr="002376B7">
        <w:rPr>
          <w:rFonts w:asciiTheme="majorHAnsi" w:hAnsiTheme="majorHAnsi" w:cstheme="majorHAnsi"/>
          <w:sz w:val="24"/>
          <w:szCs w:val="24"/>
        </w:rPr>
        <w:tab/>
        <w:t>16110573</w:t>
      </w:r>
    </w:p>
    <w:p w14:paraId="1D44155F" w14:textId="6E025C9D" w:rsidR="009F0DCA" w:rsidRPr="00D51F45" w:rsidRDefault="009F0DCA" w:rsidP="002376B7">
      <w:pPr>
        <w:tabs>
          <w:tab w:val="left" w:pos="7088"/>
        </w:tabs>
        <w:spacing w:after="120" w:line="360" w:lineRule="auto"/>
        <w:ind w:left="4253"/>
        <w:rPr>
          <w:rFonts w:asciiTheme="majorHAnsi" w:hAnsiTheme="majorHAnsi" w:cstheme="majorHAnsi"/>
          <w:sz w:val="24"/>
          <w:szCs w:val="24"/>
          <w:lang w:val="en-US"/>
        </w:rPr>
      </w:pPr>
      <w:r w:rsidRPr="002376B7">
        <w:rPr>
          <w:rFonts w:asciiTheme="majorHAnsi" w:hAnsiTheme="majorHAnsi" w:cstheme="majorHAnsi"/>
          <w:sz w:val="24"/>
          <w:szCs w:val="24"/>
        </w:rPr>
        <w:t>Nguyễn Thiên Quốc</w:t>
      </w:r>
      <w:r w:rsidRPr="002376B7">
        <w:rPr>
          <w:rFonts w:asciiTheme="majorHAnsi" w:hAnsiTheme="majorHAnsi" w:cstheme="majorHAnsi"/>
          <w:sz w:val="24"/>
          <w:szCs w:val="24"/>
        </w:rPr>
        <w:tab/>
        <w:t>16110</w:t>
      </w:r>
      <w:r w:rsidR="00D51F45">
        <w:rPr>
          <w:rFonts w:asciiTheme="majorHAnsi" w:hAnsiTheme="majorHAnsi" w:cstheme="majorHAnsi"/>
          <w:sz w:val="24"/>
          <w:szCs w:val="24"/>
          <w:lang w:val="en-US"/>
        </w:rPr>
        <w:t>191</w:t>
      </w:r>
    </w:p>
    <w:p w14:paraId="45E68B53" w14:textId="7720A1A0" w:rsidR="009F0DCA" w:rsidRPr="00D51F45" w:rsidRDefault="009F0DCA" w:rsidP="00154B26">
      <w:pPr>
        <w:tabs>
          <w:tab w:val="left" w:pos="7088"/>
        </w:tabs>
        <w:spacing w:after="120" w:line="360" w:lineRule="auto"/>
        <w:ind w:left="4253"/>
        <w:rPr>
          <w:rFonts w:asciiTheme="majorHAnsi" w:hAnsiTheme="majorHAnsi" w:cstheme="majorHAnsi"/>
          <w:b/>
          <w:sz w:val="24"/>
          <w:szCs w:val="24"/>
          <w:lang w:val="en-US"/>
        </w:rPr>
      </w:pPr>
      <w:r w:rsidRPr="002376B7">
        <w:rPr>
          <w:rFonts w:asciiTheme="majorHAnsi" w:hAnsiTheme="majorHAnsi" w:cstheme="majorHAnsi"/>
          <w:sz w:val="24"/>
          <w:szCs w:val="24"/>
        </w:rPr>
        <w:t>Phan Thanh Nam</w:t>
      </w:r>
      <w:r w:rsidRPr="002376B7">
        <w:rPr>
          <w:rFonts w:asciiTheme="majorHAnsi" w:hAnsiTheme="majorHAnsi" w:cstheme="majorHAnsi"/>
          <w:sz w:val="24"/>
          <w:szCs w:val="24"/>
        </w:rPr>
        <w:tab/>
        <w:t>16110</w:t>
      </w:r>
      <w:r w:rsidR="00D51F45">
        <w:rPr>
          <w:rFonts w:asciiTheme="majorHAnsi" w:hAnsiTheme="majorHAnsi" w:cstheme="majorHAnsi"/>
          <w:sz w:val="24"/>
          <w:szCs w:val="24"/>
          <w:lang w:val="en-US"/>
        </w:rPr>
        <w:t>162</w:t>
      </w:r>
    </w:p>
    <w:p w14:paraId="02306F0D" w14:textId="1A965E09" w:rsidR="009F0DCA" w:rsidRPr="002376B7" w:rsidRDefault="009F0DCA" w:rsidP="002376B7">
      <w:pPr>
        <w:spacing w:after="120" w:line="360" w:lineRule="auto"/>
        <w:jc w:val="center"/>
        <w:rPr>
          <w:rFonts w:asciiTheme="majorHAnsi" w:hAnsiTheme="majorHAnsi" w:cstheme="majorHAnsi"/>
          <w:b/>
          <w:sz w:val="28"/>
          <w:szCs w:val="28"/>
        </w:rPr>
      </w:pPr>
    </w:p>
    <w:p w14:paraId="15A23273" w14:textId="77777777" w:rsidR="009F0DCA" w:rsidRPr="002376B7" w:rsidRDefault="009F0DCA" w:rsidP="002376B7">
      <w:pPr>
        <w:spacing w:after="120" w:line="360" w:lineRule="auto"/>
        <w:jc w:val="center"/>
        <w:rPr>
          <w:rFonts w:asciiTheme="majorHAnsi" w:hAnsiTheme="majorHAnsi" w:cstheme="majorHAnsi"/>
          <w:b/>
          <w:sz w:val="28"/>
          <w:szCs w:val="28"/>
        </w:rPr>
      </w:pPr>
    </w:p>
    <w:p w14:paraId="00BC64FE" w14:textId="77777777" w:rsidR="009F0DCA" w:rsidRPr="002376B7" w:rsidRDefault="009F0DCA" w:rsidP="002376B7">
      <w:pPr>
        <w:spacing w:after="120" w:line="360" w:lineRule="auto"/>
        <w:jc w:val="center"/>
        <w:rPr>
          <w:rFonts w:asciiTheme="majorHAnsi" w:hAnsiTheme="majorHAnsi" w:cstheme="majorHAnsi"/>
          <w:b/>
          <w:sz w:val="28"/>
          <w:szCs w:val="28"/>
        </w:rPr>
      </w:pPr>
    </w:p>
    <w:p w14:paraId="5CEF7EF9" w14:textId="0AE683A7" w:rsidR="00960352" w:rsidRPr="00D51F45" w:rsidRDefault="00F2122D" w:rsidP="002376B7">
      <w:pPr>
        <w:spacing w:after="120" w:line="360" w:lineRule="auto"/>
        <w:jc w:val="center"/>
        <w:rPr>
          <w:rFonts w:asciiTheme="majorHAnsi" w:hAnsiTheme="majorHAnsi" w:cstheme="majorHAnsi"/>
          <w:b/>
          <w:sz w:val="28"/>
          <w:szCs w:val="28"/>
        </w:rPr>
        <w:sectPr w:rsidR="00960352" w:rsidRPr="00D51F45" w:rsidSect="00D0563C">
          <w:headerReference w:type="default" r:id="rId18"/>
          <w:footerReference w:type="default" r:id="rId19"/>
          <w:pgSz w:w="11906" w:h="16838"/>
          <w:pgMar w:top="851" w:right="851" w:bottom="851" w:left="851" w:header="720" w:footer="720" w:gutter="0"/>
          <w:cols w:space="720"/>
          <w:docGrid w:linePitch="360"/>
        </w:sectPr>
      </w:pPr>
      <w:r w:rsidRPr="002376B7">
        <w:rPr>
          <w:rFonts w:asciiTheme="majorHAnsi" w:hAnsiTheme="majorHAnsi" w:cstheme="majorHAnsi"/>
          <w:b/>
          <w:sz w:val="28"/>
          <w:szCs w:val="28"/>
        </w:rPr>
        <w:t xml:space="preserve">        Tp. Hồ Chí Minh, tháng 12 năm 201</w:t>
      </w:r>
      <w:r w:rsidR="004956E8" w:rsidRPr="00D51F45">
        <w:rPr>
          <w:rFonts w:asciiTheme="majorHAnsi" w:hAnsiTheme="majorHAnsi" w:cstheme="majorHAnsi"/>
          <w:b/>
          <w:sz w:val="28"/>
          <w:szCs w:val="28"/>
        </w:rPr>
        <w:t>8</w:t>
      </w:r>
    </w:p>
    <w:p w14:paraId="57C70BCE" w14:textId="77777777" w:rsidR="00960352" w:rsidRPr="00D51F45" w:rsidRDefault="00960352" w:rsidP="002376B7">
      <w:pPr>
        <w:spacing w:after="120" w:line="360" w:lineRule="auto"/>
        <w:jc w:val="center"/>
        <w:rPr>
          <w:rFonts w:asciiTheme="majorHAnsi" w:hAnsiTheme="majorHAnsi" w:cstheme="majorHAnsi"/>
          <w:b/>
          <w:sz w:val="36"/>
          <w:szCs w:val="36"/>
        </w:rPr>
      </w:pPr>
      <w:r w:rsidRPr="00D51F45">
        <w:rPr>
          <w:rFonts w:asciiTheme="majorHAnsi" w:hAnsiTheme="majorHAnsi" w:cstheme="majorHAnsi"/>
          <w:b/>
          <w:sz w:val="36"/>
          <w:szCs w:val="36"/>
        </w:rPr>
        <w:lastRenderedPageBreak/>
        <w:t>MỤC LỤC</w:t>
      </w:r>
    </w:p>
    <w:p w14:paraId="60373745" w14:textId="477BF338" w:rsidR="00396FAA" w:rsidRPr="00396FAA" w:rsidRDefault="00396FAA">
      <w:pPr>
        <w:pStyle w:val="TOC1"/>
        <w:tabs>
          <w:tab w:val="right" w:leader="dot" w:pos="10194"/>
        </w:tabs>
        <w:spacing w:after="120" w:line="360" w:lineRule="auto"/>
        <w:rPr>
          <w:ins w:id="0" w:author="Thuy Dao Xuan" w:date="2018-12-12T13:04:00Z"/>
          <w:rFonts w:asciiTheme="majorHAnsi" w:hAnsiTheme="majorHAnsi" w:cstheme="majorHAnsi"/>
          <w:noProof/>
          <w:sz w:val="26"/>
          <w:szCs w:val="26"/>
          <w:rPrChange w:id="1" w:author="Thuy Dao Xuan" w:date="2018-12-12T13:04:00Z">
            <w:rPr>
              <w:ins w:id="2" w:author="Thuy Dao Xuan" w:date="2018-12-12T13:04:00Z"/>
              <w:noProof/>
            </w:rPr>
          </w:rPrChange>
        </w:rPr>
        <w:pPrChange w:id="3" w:author="Thuy Dao Xuan" w:date="2018-12-12T13:05:00Z">
          <w:pPr>
            <w:pStyle w:val="TOC1"/>
            <w:tabs>
              <w:tab w:val="right" w:leader="dot" w:pos="10194"/>
            </w:tabs>
          </w:pPr>
        </w:pPrChange>
      </w:pPr>
      <w:ins w:id="4" w:author="Thuy Dao Xuan" w:date="2018-12-12T13:04:00Z">
        <w:r w:rsidRPr="00396FAA">
          <w:rPr>
            <w:rFonts w:asciiTheme="majorHAnsi" w:hAnsiTheme="majorHAnsi" w:cstheme="majorHAnsi"/>
            <w:sz w:val="26"/>
            <w:szCs w:val="26"/>
            <w:rPrChange w:id="5" w:author="Thuy Dao Xuan" w:date="2018-12-12T13:04:00Z">
              <w:rPr>
                <w:rFonts w:asciiTheme="majorHAnsi" w:hAnsiTheme="majorHAnsi" w:cstheme="majorHAnsi"/>
              </w:rPr>
            </w:rPrChange>
          </w:rPr>
          <w:fldChar w:fldCharType="begin"/>
        </w:r>
        <w:r w:rsidRPr="00396FAA">
          <w:rPr>
            <w:rFonts w:asciiTheme="majorHAnsi" w:hAnsiTheme="majorHAnsi" w:cstheme="majorHAnsi"/>
            <w:sz w:val="26"/>
            <w:szCs w:val="26"/>
            <w:rPrChange w:id="6" w:author="Thuy Dao Xuan" w:date="2018-12-12T13:04:00Z">
              <w:rPr>
                <w:rFonts w:asciiTheme="majorHAnsi" w:hAnsiTheme="majorHAnsi" w:cstheme="majorHAnsi"/>
              </w:rPr>
            </w:rPrChange>
          </w:rPr>
          <w:instrText xml:space="preserve"> TOC \o "1-5" \h \z \u </w:instrText>
        </w:r>
      </w:ins>
      <w:r w:rsidRPr="00396FAA">
        <w:rPr>
          <w:rFonts w:asciiTheme="majorHAnsi" w:hAnsiTheme="majorHAnsi" w:cstheme="majorHAnsi"/>
          <w:sz w:val="26"/>
          <w:szCs w:val="26"/>
          <w:rPrChange w:id="7" w:author="Thuy Dao Xuan" w:date="2018-12-12T13:04:00Z">
            <w:rPr>
              <w:rFonts w:asciiTheme="majorHAnsi" w:hAnsiTheme="majorHAnsi" w:cstheme="majorHAnsi"/>
            </w:rPr>
          </w:rPrChange>
        </w:rPr>
        <w:fldChar w:fldCharType="separate"/>
      </w:r>
      <w:ins w:id="8" w:author="Thuy Dao Xuan" w:date="2018-12-12T13:04:00Z">
        <w:r w:rsidRPr="00396FAA">
          <w:rPr>
            <w:rStyle w:val="Hyperlink"/>
            <w:rFonts w:asciiTheme="majorHAnsi" w:hAnsiTheme="majorHAnsi" w:cstheme="majorHAnsi"/>
            <w:noProof/>
            <w:sz w:val="26"/>
            <w:szCs w:val="26"/>
            <w:rPrChange w:id="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1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11" w:author="Thuy Dao Xuan" w:date="2018-12-12T13:04:00Z">
              <w:rPr>
                <w:noProof/>
              </w:rPr>
            </w:rPrChange>
          </w:rPr>
          <w:instrText>HYPERLINK \l "_Toc532383210"</w:instrText>
        </w:r>
        <w:r w:rsidRPr="00396FAA">
          <w:rPr>
            <w:rStyle w:val="Hyperlink"/>
            <w:rFonts w:asciiTheme="majorHAnsi" w:hAnsiTheme="majorHAnsi" w:cstheme="majorHAnsi"/>
            <w:noProof/>
            <w:sz w:val="26"/>
            <w:szCs w:val="26"/>
            <w:rPrChange w:id="1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1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14" w:author="Thuy Dao Xuan" w:date="2018-12-12T13:04:00Z">
              <w:rPr>
                <w:rStyle w:val="Hyperlink"/>
                <w:noProof/>
              </w:rPr>
            </w:rPrChange>
          </w:rPr>
          <w:t>DANH MỤC CÁC HÌNH</w:t>
        </w:r>
        <w:r w:rsidRPr="00396FAA">
          <w:rPr>
            <w:rFonts w:asciiTheme="majorHAnsi" w:hAnsiTheme="majorHAnsi" w:cstheme="majorHAnsi"/>
            <w:noProof/>
            <w:webHidden/>
            <w:sz w:val="26"/>
            <w:szCs w:val="26"/>
            <w:rPrChange w:id="15" w:author="Thuy Dao Xuan" w:date="2018-12-12T13:04:00Z">
              <w:rPr>
                <w:noProof/>
                <w:webHidden/>
              </w:rPr>
            </w:rPrChange>
          </w:rPr>
          <w:tab/>
        </w:r>
        <w:r w:rsidRPr="00396FAA">
          <w:rPr>
            <w:rFonts w:asciiTheme="majorHAnsi" w:hAnsiTheme="majorHAnsi" w:cstheme="majorHAnsi"/>
            <w:noProof/>
            <w:webHidden/>
            <w:sz w:val="26"/>
            <w:szCs w:val="26"/>
            <w:rPrChange w:id="16" w:author="Thuy Dao Xuan" w:date="2018-12-12T13:04:00Z">
              <w:rPr>
                <w:noProof/>
                <w:webHidden/>
              </w:rPr>
            </w:rPrChange>
          </w:rPr>
          <w:fldChar w:fldCharType="begin"/>
        </w:r>
        <w:r w:rsidRPr="00396FAA">
          <w:rPr>
            <w:rFonts w:asciiTheme="majorHAnsi" w:hAnsiTheme="majorHAnsi" w:cstheme="majorHAnsi"/>
            <w:noProof/>
            <w:webHidden/>
            <w:sz w:val="26"/>
            <w:szCs w:val="26"/>
            <w:rPrChange w:id="17" w:author="Thuy Dao Xuan" w:date="2018-12-12T13:04:00Z">
              <w:rPr>
                <w:noProof/>
                <w:webHidden/>
              </w:rPr>
            </w:rPrChange>
          </w:rPr>
          <w:instrText xml:space="preserve"> PAGEREF _Toc532383210 \h </w:instrText>
        </w:r>
      </w:ins>
      <w:r w:rsidRPr="00396FAA">
        <w:rPr>
          <w:rFonts w:asciiTheme="majorHAnsi" w:hAnsiTheme="majorHAnsi" w:cstheme="majorHAnsi"/>
          <w:noProof/>
          <w:webHidden/>
          <w:sz w:val="26"/>
          <w:szCs w:val="26"/>
          <w:rPrChange w:id="1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9" w:author="Thuy Dao Xuan" w:date="2018-12-12T13:04:00Z">
            <w:rPr>
              <w:noProof/>
              <w:webHidden/>
            </w:rPr>
          </w:rPrChange>
        </w:rPr>
        <w:fldChar w:fldCharType="separate"/>
      </w:r>
      <w:ins w:id="20" w:author="Thuy Dao Xuan" w:date="2018-12-12T13:05:00Z">
        <w:r w:rsidR="00396074">
          <w:rPr>
            <w:rFonts w:asciiTheme="majorHAnsi" w:hAnsiTheme="majorHAnsi" w:cstheme="majorHAnsi"/>
            <w:noProof/>
            <w:webHidden/>
            <w:sz w:val="26"/>
            <w:szCs w:val="26"/>
          </w:rPr>
          <w:t>3</w:t>
        </w:r>
      </w:ins>
      <w:ins w:id="21" w:author="Thuy Dao Xuan" w:date="2018-12-12T13:04:00Z">
        <w:r w:rsidRPr="00396FAA">
          <w:rPr>
            <w:rFonts w:asciiTheme="majorHAnsi" w:hAnsiTheme="majorHAnsi" w:cstheme="majorHAnsi"/>
            <w:noProof/>
            <w:webHidden/>
            <w:sz w:val="26"/>
            <w:szCs w:val="26"/>
            <w:rPrChange w:id="2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23" w:author="Thuy Dao Xuan" w:date="2018-12-12T13:04:00Z">
              <w:rPr>
                <w:rStyle w:val="Hyperlink"/>
                <w:noProof/>
              </w:rPr>
            </w:rPrChange>
          </w:rPr>
          <w:fldChar w:fldCharType="end"/>
        </w:r>
      </w:ins>
    </w:p>
    <w:p w14:paraId="41503280" w14:textId="0B2AD18E" w:rsidR="00396FAA" w:rsidRPr="00396FAA" w:rsidRDefault="00396FAA">
      <w:pPr>
        <w:pStyle w:val="TOC1"/>
        <w:tabs>
          <w:tab w:val="right" w:leader="dot" w:pos="10194"/>
        </w:tabs>
        <w:spacing w:after="120" w:line="360" w:lineRule="auto"/>
        <w:rPr>
          <w:ins w:id="24" w:author="Thuy Dao Xuan" w:date="2018-12-12T13:04:00Z"/>
          <w:rFonts w:asciiTheme="majorHAnsi" w:hAnsiTheme="majorHAnsi" w:cstheme="majorHAnsi"/>
          <w:noProof/>
          <w:sz w:val="26"/>
          <w:szCs w:val="26"/>
          <w:rPrChange w:id="25" w:author="Thuy Dao Xuan" w:date="2018-12-12T13:04:00Z">
            <w:rPr>
              <w:ins w:id="26" w:author="Thuy Dao Xuan" w:date="2018-12-12T13:04:00Z"/>
              <w:noProof/>
            </w:rPr>
          </w:rPrChange>
        </w:rPr>
        <w:pPrChange w:id="27" w:author="Thuy Dao Xuan" w:date="2018-12-12T13:05:00Z">
          <w:pPr>
            <w:pStyle w:val="TOC1"/>
            <w:tabs>
              <w:tab w:val="right" w:leader="dot" w:pos="10194"/>
            </w:tabs>
          </w:pPr>
        </w:pPrChange>
      </w:pPr>
      <w:ins w:id="28" w:author="Thuy Dao Xuan" w:date="2018-12-12T13:04:00Z">
        <w:r w:rsidRPr="00396FAA">
          <w:rPr>
            <w:rStyle w:val="Hyperlink"/>
            <w:rFonts w:asciiTheme="majorHAnsi" w:hAnsiTheme="majorHAnsi" w:cstheme="majorHAnsi"/>
            <w:noProof/>
            <w:sz w:val="26"/>
            <w:szCs w:val="26"/>
            <w:rPrChange w:id="2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1" w:author="Thuy Dao Xuan" w:date="2018-12-12T13:04:00Z">
              <w:rPr>
                <w:noProof/>
              </w:rPr>
            </w:rPrChange>
          </w:rPr>
          <w:instrText>HYPERLINK \l "_Toc532383211"</w:instrText>
        </w:r>
        <w:r w:rsidRPr="00396FAA">
          <w:rPr>
            <w:rStyle w:val="Hyperlink"/>
            <w:rFonts w:asciiTheme="majorHAnsi" w:hAnsiTheme="majorHAnsi" w:cstheme="majorHAnsi"/>
            <w:noProof/>
            <w:sz w:val="26"/>
            <w:szCs w:val="26"/>
            <w:rPrChange w:id="3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3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34" w:author="Thuy Dao Xuan" w:date="2018-12-12T13:04:00Z">
              <w:rPr>
                <w:rStyle w:val="Hyperlink"/>
                <w:noProof/>
              </w:rPr>
            </w:rPrChange>
          </w:rPr>
          <w:t>DANH MỤC CÁC BẢNG</w:t>
        </w:r>
        <w:r w:rsidRPr="00396FAA">
          <w:rPr>
            <w:rFonts w:asciiTheme="majorHAnsi" w:hAnsiTheme="majorHAnsi" w:cstheme="majorHAnsi"/>
            <w:noProof/>
            <w:webHidden/>
            <w:sz w:val="26"/>
            <w:szCs w:val="26"/>
            <w:rPrChange w:id="35" w:author="Thuy Dao Xuan" w:date="2018-12-12T13:04:00Z">
              <w:rPr>
                <w:noProof/>
                <w:webHidden/>
              </w:rPr>
            </w:rPrChange>
          </w:rPr>
          <w:tab/>
        </w:r>
        <w:r w:rsidRPr="00396FAA">
          <w:rPr>
            <w:rFonts w:asciiTheme="majorHAnsi" w:hAnsiTheme="majorHAnsi" w:cstheme="majorHAnsi"/>
            <w:noProof/>
            <w:webHidden/>
            <w:sz w:val="26"/>
            <w:szCs w:val="26"/>
            <w:rPrChange w:id="36" w:author="Thuy Dao Xuan" w:date="2018-12-12T13:04:00Z">
              <w:rPr>
                <w:noProof/>
                <w:webHidden/>
              </w:rPr>
            </w:rPrChange>
          </w:rPr>
          <w:fldChar w:fldCharType="begin"/>
        </w:r>
        <w:r w:rsidRPr="00396FAA">
          <w:rPr>
            <w:rFonts w:asciiTheme="majorHAnsi" w:hAnsiTheme="majorHAnsi" w:cstheme="majorHAnsi"/>
            <w:noProof/>
            <w:webHidden/>
            <w:sz w:val="26"/>
            <w:szCs w:val="26"/>
            <w:rPrChange w:id="37" w:author="Thuy Dao Xuan" w:date="2018-12-12T13:04:00Z">
              <w:rPr>
                <w:noProof/>
                <w:webHidden/>
              </w:rPr>
            </w:rPrChange>
          </w:rPr>
          <w:instrText xml:space="preserve"> PAGEREF _Toc532383211 \h </w:instrText>
        </w:r>
      </w:ins>
      <w:r w:rsidRPr="00396FAA">
        <w:rPr>
          <w:rFonts w:asciiTheme="majorHAnsi" w:hAnsiTheme="majorHAnsi" w:cstheme="majorHAnsi"/>
          <w:noProof/>
          <w:webHidden/>
          <w:sz w:val="26"/>
          <w:szCs w:val="26"/>
          <w:rPrChange w:id="3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39" w:author="Thuy Dao Xuan" w:date="2018-12-12T13:04:00Z">
            <w:rPr>
              <w:noProof/>
              <w:webHidden/>
            </w:rPr>
          </w:rPrChange>
        </w:rPr>
        <w:fldChar w:fldCharType="separate"/>
      </w:r>
      <w:ins w:id="40" w:author="Thuy Dao Xuan" w:date="2018-12-12T13:05:00Z">
        <w:r w:rsidR="00396074">
          <w:rPr>
            <w:rFonts w:asciiTheme="majorHAnsi" w:hAnsiTheme="majorHAnsi" w:cstheme="majorHAnsi"/>
            <w:noProof/>
            <w:webHidden/>
            <w:sz w:val="26"/>
            <w:szCs w:val="26"/>
          </w:rPr>
          <w:t>5</w:t>
        </w:r>
      </w:ins>
      <w:ins w:id="41" w:author="Thuy Dao Xuan" w:date="2018-12-12T13:04:00Z">
        <w:r w:rsidRPr="00396FAA">
          <w:rPr>
            <w:rFonts w:asciiTheme="majorHAnsi" w:hAnsiTheme="majorHAnsi" w:cstheme="majorHAnsi"/>
            <w:noProof/>
            <w:webHidden/>
            <w:sz w:val="26"/>
            <w:szCs w:val="26"/>
            <w:rPrChange w:id="4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3" w:author="Thuy Dao Xuan" w:date="2018-12-12T13:04:00Z">
              <w:rPr>
                <w:rStyle w:val="Hyperlink"/>
                <w:noProof/>
              </w:rPr>
            </w:rPrChange>
          </w:rPr>
          <w:fldChar w:fldCharType="end"/>
        </w:r>
      </w:ins>
    </w:p>
    <w:p w14:paraId="3CAE2993" w14:textId="54DBD9B8" w:rsidR="00396FAA" w:rsidRPr="00396FAA" w:rsidRDefault="00396FAA">
      <w:pPr>
        <w:pStyle w:val="TOC1"/>
        <w:tabs>
          <w:tab w:val="right" w:leader="dot" w:pos="10194"/>
        </w:tabs>
        <w:spacing w:after="120" w:line="360" w:lineRule="auto"/>
        <w:rPr>
          <w:ins w:id="44" w:author="Thuy Dao Xuan" w:date="2018-12-12T13:04:00Z"/>
          <w:rFonts w:asciiTheme="majorHAnsi" w:hAnsiTheme="majorHAnsi" w:cstheme="majorHAnsi"/>
          <w:noProof/>
          <w:sz w:val="26"/>
          <w:szCs w:val="26"/>
          <w:rPrChange w:id="45" w:author="Thuy Dao Xuan" w:date="2018-12-12T13:04:00Z">
            <w:rPr>
              <w:ins w:id="46" w:author="Thuy Dao Xuan" w:date="2018-12-12T13:04:00Z"/>
              <w:noProof/>
            </w:rPr>
          </w:rPrChange>
        </w:rPr>
        <w:pPrChange w:id="47" w:author="Thuy Dao Xuan" w:date="2018-12-12T13:05:00Z">
          <w:pPr>
            <w:pStyle w:val="TOC1"/>
            <w:tabs>
              <w:tab w:val="right" w:leader="dot" w:pos="10194"/>
            </w:tabs>
          </w:pPr>
        </w:pPrChange>
      </w:pPr>
      <w:ins w:id="48" w:author="Thuy Dao Xuan" w:date="2018-12-12T13:04:00Z">
        <w:r w:rsidRPr="00396FAA">
          <w:rPr>
            <w:rStyle w:val="Hyperlink"/>
            <w:rFonts w:asciiTheme="majorHAnsi" w:hAnsiTheme="majorHAnsi" w:cstheme="majorHAnsi"/>
            <w:noProof/>
            <w:sz w:val="26"/>
            <w:szCs w:val="26"/>
            <w:rPrChange w:id="4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5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1" w:author="Thuy Dao Xuan" w:date="2018-12-12T13:04:00Z">
              <w:rPr>
                <w:noProof/>
              </w:rPr>
            </w:rPrChange>
          </w:rPr>
          <w:instrText>HYPERLINK \l "_Toc532383212"</w:instrText>
        </w:r>
        <w:r w:rsidRPr="00396FAA">
          <w:rPr>
            <w:rStyle w:val="Hyperlink"/>
            <w:rFonts w:asciiTheme="majorHAnsi" w:hAnsiTheme="majorHAnsi" w:cstheme="majorHAnsi"/>
            <w:noProof/>
            <w:sz w:val="26"/>
            <w:szCs w:val="26"/>
            <w:rPrChange w:id="5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4" w:author="Thuy Dao Xuan" w:date="2018-12-12T13:04:00Z">
              <w:rPr>
                <w:rStyle w:val="Hyperlink"/>
                <w:noProof/>
              </w:rPr>
            </w:rPrChange>
          </w:rPr>
          <w:t>GIỚI THIỆU ĐỀ TÀI</w:t>
        </w:r>
        <w:r w:rsidRPr="00396FAA">
          <w:rPr>
            <w:rFonts w:asciiTheme="majorHAnsi" w:hAnsiTheme="majorHAnsi" w:cstheme="majorHAnsi"/>
            <w:noProof/>
            <w:webHidden/>
            <w:sz w:val="26"/>
            <w:szCs w:val="26"/>
            <w:rPrChange w:id="55" w:author="Thuy Dao Xuan" w:date="2018-12-12T13:04:00Z">
              <w:rPr>
                <w:noProof/>
                <w:webHidden/>
              </w:rPr>
            </w:rPrChange>
          </w:rPr>
          <w:tab/>
        </w:r>
        <w:r w:rsidRPr="00396FAA">
          <w:rPr>
            <w:rFonts w:asciiTheme="majorHAnsi" w:hAnsiTheme="majorHAnsi" w:cstheme="majorHAnsi"/>
            <w:noProof/>
            <w:webHidden/>
            <w:sz w:val="26"/>
            <w:szCs w:val="26"/>
            <w:rPrChange w:id="56" w:author="Thuy Dao Xuan" w:date="2018-12-12T13:04:00Z">
              <w:rPr>
                <w:noProof/>
                <w:webHidden/>
              </w:rPr>
            </w:rPrChange>
          </w:rPr>
          <w:fldChar w:fldCharType="begin"/>
        </w:r>
        <w:r w:rsidRPr="00396FAA">
          <w:rPr>
            <w:rFonts w:asciiTheme="majorHAnsi" w:hAnsiTheme="majorHAnsi" w:cstheme="majorHAnsi"/>
            <w:noProof/>
            <w:webHidden/>
            <w:sz w:val="26"/>
            <w:szCs w:val="26"/>
            <w:rPrChange w:id="57" w:author="Thuy Dao Xuan" w:date="2018-12-12T13:04:00Z">
              <w:rPr>
                <w:noProof/>
                <w:webHidden/>
              </w:rPr>
            </w:rPrChange>
          </w:rPr>
          <w:instrText xml:space="preserve"> PAGEREF _Toc532383212 \h </w:instrText>
        </w:r>
      </w:ins>
      <w:r w:rsidRPr="00396FAA">
        <w:rPr>
          <w:rFonts w:asciiTheme="majorHAnsi" w:hAnsiTheme="majorHAnsi" w:cstheme="majorHAnsi"/>
          <w:noProof/>
          <w:webHidden/>
          <w:sz w:val="26"/>
          <w:szCs w:val="26"/>
          <w:rPrChange w:id="5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59" w:author="Thuy Dao Xuan" w:date="2018-12-12T13:04:00Z">
            <w:rPr>
              <w:noProof/>
              <w:webHidden/>
            </w:rPr>
          </w:rPrChange>
        </w:rPr>
        <w:fldChar w:fldCharType="separate"/>
      </w:r>
      <w:ins w:id="60" w:author="Thuy Dao Xuan" w:date="2018-12-12T13:05:00Z">
        <w:r w:rsidR="00396074">
          <w:rPr>
            <w:rFonts w:asciiTheme="majorHAnsi" w:hAnsiTheme="majorHAnsi" w:cstheme="majorHAnsi"/>
            <w:noProof/>
            <w:webHidden/>
            <w:sz w:val="26"/>
            <w:szCs w:val="26"/>
          </w:rPr>
          <w:t>6</w:t>
        </w:r>
      </w:ins>
      <w:ins w:id="61" w:author="Thuy Dao Xuan" w:date="2018-12-12T13:04:00Z">
        <w:r w:rsidRPr="00396FAA">
          <w:rPr>
            <w:rFonts w:asciiTheme="majorHAnsi" w:hAnsiTheme="majorHAnsi" w:cstheme="majorHAnsi"/>
            <w:noProof/>
            <w:webHidden/>
            <w:sz w:val="26"/>
            <w:szCs w:val="26"/>
            <w:rPrChange w:id="6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63" w:author="Thuy Dao Xuan" w:date="2018-12-12T13:04:00Z">
              <w:rPr>
                <w:rStyle w:val="Hyperlink"/>
                <w:noProof/>
              </w:rPr>
            </w:rPrChange>
          </w:rPr>
          <w:fldChar w:fldCharType="end"/>
        </w:r>
      </w:ins>
    </w:p>
    <w:p w14:paraId="007DB46A" w14:textId="5342BF1F" w:rsidR="00396FAA" w:rsidRPr="00396FAA" w:rsidRDefault="00396FAA">
      <w:pPr>
        <w:pStyle w:val="TOC2"/>
        <w:tabs>
          <w:tab w:val="left" w:pos="660"/>
          <w:tab w:val="right" w:leader="dot" w:pos="10194"/>
        </w:tabs>
        <w:spacing w:after="120" w:line="360" w:lineRule="auto"/>
        <w:rPr>
          <w:ins w:id="64" w:author="Thuy Dao Xuan" w:date="2018-12-12T13:04:00Z"/>
          <w:rFonts w:asciiTheme="majorHAnsi" w:hAnsiTheme="majorHAnsi" w:cstheme="majorHAnsi"/>
          <w:noProof/>
          <w:sz w:val="26"/>
          <w:szCs w:val="26"/>
          <w:rPrChange w:id="65" w:author="Thuy Dao Xuan" w:date="2018-12-12T13:04:00Z">
            <w:rPr>
              <w:ins w:id="66" w:author="Thuy Dao Xuan" w:date="2018-12-12T13:04:00Z"/>
              <w:noProof/>
            </w:rPr>
          </w:rPrChange>
        </w:rPr>
        <w:pPrChange w:id="67" w:author="Thuy Dao Xuan" w:date="2018-12-12T13:05:00Z">
          <w:pPr>
            <w:pStyle w:val="TOC2"/>
            <w:tabs>
              <w:tab w:val="left" w:pos="660"/>
              <w:tab w:val="right" w:leader="dot" w:pos="10194"/>
            </w:tabs>
          </w:pPr>
        </w:pPrChange>
      </w:pPr>
      <w:ins w:id="68" w:author="Thuy Dao Xuan" w:date="2018-12-12T13:04:00Z">
        <w:r w:rsidRPr="00396FAA">
          <w:rPr>
            <w:rStyle w:val="Hyperlink"/>
            <w:rFonts w:asciiTheme="majorHAnsi" w:hAnsiTheme="majorHAnsi" w:cstheme="majorHAnsi"/>
            <w:noProof/>
            <w:sz w:val="26"/>
            <w:szCs w:val="26"/>
            <w:rPrChange w:id="6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7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71" w:author="Thuy Dao Xuan" w:date="2018-12-12T13:04:00Z">
              <w:rPr>
                <w:noProof/>
              </w:rPr>
            </w:rPrChange>
          </w:rPr>
          <w:instrText>HYPERLINK \l "_Toc532383213"</w:instrText>
        </w:r>
        <w:r w:rsidRPr="00396FAA">
          <w:rPr>
            <w:rStyle w:val="Hyperlink"/>
            <w:rFonts w:asciiTheme="majorHAnsi" w:hAnsiTheme="majorHAnsi" w:cstheme="majorHAnsi"/>
            <w:noProof/>
            <w:sz w:val="26"/>
            <w:szCs w:val="26"/>
            <w:rPrChange w:id="7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7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74" w:author="Thuy Dao Xuan" w:date="2018-12-12T13:04:00Z">
              <w:rPr>
                <w:rStyle w:val="Hyperlink"/>
                <w:noProof/>
              </w:rPr>
            </w:rPrChange>
          </w:rPr>
          <w:t>1.</w:t>
        </w:r>
        <w:r w:rsidRPr="00396FAA">
          <w:rPr>
            <w:rFonts w:asciiTheme="majorHAnsi" w:hAnsiTheme="majorHAnsi" w:cstheme="majorHAnsi"/>
            <w:noProof/>
            <w:sz w:val="26"/>
            <w:szCs w:val="26"/>
            <w:rPrChange w:id="75" w:author="Thuy Dao Xuan" w:date="2018-12-12T13:04:00Z">
              <w:rPr>
                <w:noProof/>
              </w:rPr>
            </w:rPrChange>
          </w:rPr>
          <w:tab/>
        </w:r>
        <w:r w:rsidRPr="00396FAA">
          <w:rPr>
            <w:rStyle w:val="Hyperlink"/>
            <w:rFonts w:asciiTheme="majorHAnsi" w:hAnsiTheme="majorHAnsi" w:cstheme="majorHAnsi"/>
            <w:noProof/>
            <w:sz w:val="26"/>
            <w:szCs w:val="26"/>
            <w:rPrChange w:id="76" w:author="Thuy Dao Xuan" w:date="2018-12-12T13:04:00Z">
              <w:rPr>
                <w:rStyle w:val="Hyperlink"/>
                <w:noProof/>
              </w:rPr>
            </w:rPrChange>
          </w:rPr>
          <w:t>Lý do chọn đề tài và mục tiêu hướng tới</w:t>
        </w:r>
        <w:r w:rsidRPr="00396FAA">
          <w:rPr>
            <w:rFonts w:asciiTheme="majorHAnsi" w:hAnsiTheme="majorHAnsi" w:cstheme="majorHAnsi"/>
            <w:noProof/>
            <w:webHidden/>
            <w:sz w:val="26"/>
            <w:szCs w:val="26"/>
            <w:rPrChange w:id="77" w:author="Thuy Dao Xuan" w:date="2018-12-12T13:04:00Z">
              <w:rPr>
                <w:noProof/>
                <w:webHidden/>
              </w:rPr>
            </w:rPrChange>
          </w:rPr>
          <w:tab/>
        </w:r>
        <w:r w:rsidRPr="00396FAA">
          <w:rPr>
            <w:rFonts w:asciiTheme="majorHAnsi" w:hAnsiTheme="majorHAnsi" w:cstheme="majorHAnsi"/>
            <w:noProof/>
            <w:webHidden/>
            <w:sz w:val="26"/>
            <w:szCs w:val="26"/>
            <w:rPrChange w:id="78" w:author="Thuy Dao Xuan" w:date="2018-12-12T13:04:00Z">
              <w:rPr>
                <w:noProof/>
                <w:webHidden/>
              </w:rPr>
            </w:rPrChange>
          </w:rPr>
          <w:fldChar w:fldCharType="begin"/>
        </w:r>
        <w:r w:rsidRPr="00396FAA">
          <w:rPr>
            <w:rFonts w:asciiTheme="majorHAnsi" w:hAnsiTheme="majorHAnsi" w:cstheme="majorHAnsi"/>
            <w:noProof/>
            <w:webHidden/>
            <w:sz w:val="26"/>
            <w:szCs w:val="26"/>
            <w:rPrChange w:id="79" w:author="Thuy Dao Xuan" w:date="2018-12-12T13:04:00Z">
              <w:rPr>
                <w:noProof/>
                <w:webHidden/>
              </w:rPr>
            </w:rPrChange>
          </w:rPr>
          <w:instrText xml:space="preserve"> PAGEREF _Toc532383213 \h </w:instrText>
        </w:r>
      </w:ins>
      <w:r w:rsidRPr="00396FAA">
        <w:rPr>
          <w:rFonts w:asciiTheme="majorHAnsi" w:hAnsiTheme="majorHAnsi" w:cstheme="majorHAnsi"/>
          <w:noProof/>
          <w:webHidden/>
          <w:sz w:val="26"/>
          <w:szCs w:val="26"/>
          <w:rPrChange w:id="80"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81" w:author="Thuy Dao Xuan" w:date="2018-12-12T13:04:00Z">
            <w:rPr>
              <w:noProof/>
              <w:webHidden/>
            </w:rPr>
          </w:rPrChange>
        </w:rPr>
        <w:fldChar w:fldCharType="separate"/>
      </w:r>
      <w:ins w:id="82" w:author="Thuy Dao Xuan" w:date="2018-12-12T13:05:00Z">
        <w:r w:rsidR="00396074">
          <w:rPr>
            <w:rFonts w:asciiTheme="majorHAnsi" w:hAnsiTheme="majorHAnsi" w:cstheme="majorHAnsi"/>
            <w:noProof/>
            <w:webHidden/>
            <w:sz w:val="26"/>
            <w:szCs w:val="26"/>
          </w:rPr>
          <w:t>6</w:t>
        </w:r>
      </w:ins>
      <w:ins w:id="83" w:author="Thuy Dao Xuan" w:date="2018-12-12T13:04:00Z">
        <w:r w:rsidRPr="00396FAA">
          <w:rPr>
            <w:rFonts w:asciiTheme="majorHAnsi" w:hAnsiTheme="majorHAnsi" w:cstheme="majorHAnsi"/>
            <w:noProof/>
            <w:webHidden/>
            <w:sz w:val="26"/>
            <w:szCs w:val="26"/>
            <w:rPrChange w:id="84"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85" w:author="Thuy Dao Xuan" w:date="2018-12-12T13:04:00Z">
              <w:rPr>
                <w:rStyle w:val="Hyperlink"/>
                <w:noProof/>
              </w:rPr>
            </w:rPrChange>
          </w:rPr>
          <w:fldChar w:fldCharType="end"/>
        </w:r>
      </w:ins>
    </w:p>
    <w:p w14:paraId="717EE8F9" w14:textId="2FB3DC80" w:rsidR="00396FAA" w:rsidRPr="00396FAA" w:rsidRDefault="00396FAA">
      <w:pPr>
        <w:pStyle w:val="TOC2"/>
        <w:tabs>
          <w:tab w:val="left" w:pos="660"/>
          <w:tab w:val="right" w:leader="dot" w:pos="10194"/>
        </w:tabs>
        <w:spacing w:after="120" w:line="360" w:lineRule="auto"/>
        <w:rPr>
          <w:ins w:id="86" w:author="Thuy Dao Xuan" w:date="2018-12-12T13:04:00Z"/>
          <w:rFonts w:asciiTheme="majorHAnsi" w:hAnsiTheme="majorHAnsi" w:cstheme="majorHAnsi"/>
          <w:noProof/>
          <w:sz w:val="26"/>
          <w:szCs w:val="26"/>
          <w:rPrChange w:id="87" w:author="Thuy Dao Xuan" w:date="2018-12-12T13:04:00Z">
            <w:rPr>
              <w:ins w:id="88" w:author="Thuy Dao Xuan" w:date="2018-12-12T13:04:00Z"/>
              <w:noProof/>
            </w:rPr>
          </w:rPrChange>
        </w:rPr>
        <w:pPrChange w:id="89" w:author="Thuy Dao Xuan" w:date="2018-12-12T13:05:00Z">
          <w:pPr>
            <w:pStyle w:val="TOC2"/>
            <w:tabs>
              <w:tab w:val="left" w:pos="660"/>
              <w:tab w:val="right" w:leader="dot" w:pos="10194"/>
            </w:tabs>
          </w:pPr>
        </w:pPrChange>
      </w:pPr>
      <w:ins w:id="90" w:author="Thuy Dao Xuan" w:date="2018-12-12T13:04:00Z">
        <w:r w:rsidRPr="00396FAA">
          <w:rPr>
            <w:rStyle w:val="Hyperlink"/>
            <w:rFonts w:asciiTheme="majorHAnsi" w:hAnsiTheme="majorHAnsi" w:cstheme="majorHAnsi"/>
            <w:noProof/>
            <w:sz w:val="26"/>
            <w:szCs w:val="26"/>
            <w:rPrChange w:id="91"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92"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93" w:author="Thuy Dao Xuan" w:date="2018-12-12T13:04:00Z">
              <w:rPr>
                <w:noProof/>
              </w:rPr>
            </w:rPrChange>
          </w:rPr>
          <w:instrText>HYPERLINK \l "_Toc532383214"</w:instrText>
        </w:r>
        <w:r w:rsidRPr="00396FAA">
          <w:rPr>
            <w:rStyle w:val="Hyperlink"/>
            <w:rFonts w:asciiTheme="majorHAnsi" w:hAnsiTheme="majorHAnsi" w:cstheme="majorHAnsi"/>
            <w:noProof/>
            <w:sz w:val="26"/>
            <w:szCs w:val="26"/>
            <w:rPrChange w:id="94"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95"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96" w:author="Thuy Dao Xuan" w:date="2018-12-12T13:04:00Z">
              <w:rPr>
                <w:rStyle w:val="Hyperlink"/>
                <w:noProof/>
              </w:rPr>
            </w:rPrChange>
          </w:rPr>
          <w:t>2.</w:t>
        </w:r>
        <w:r w:rsidRPr="00396FAA">
          <w:rPr>
            <w:rFonts w:asciiTheme="majorHAnsi" w:hAnsiTheme="majorHAnsi" w:cstheme="majorHAnsi"/>
            <w:noProof/>
            <w:sz w:val="26"/>
            <w:szCs w:val="26"/>
            <w:rPrChange w:id="97" w:author="Thuy Dao Xuan" w:date="2018-12-12T13:04:00Z">
              <w:rPr>
                <w:noProof/>
              </w:rPr>
            </w:rPrChange>
          </w:rPr>
          <w:tab/>
        </w:r>
        <w:r w:rsidRPr="00396FAA">
          <w:rPr>
            <w:rStyle w:val="Hyperlink"/>
            <w:rFonts w:asciiTheme="majorHAnsi" w:hAnsiTheme="majorHAnsi" w:cstheme="majorHAnsi"/>
            <w:noProof/>
            <w:sz w:val="26"/>
            <w:szCs w:val="26"/>
            <w:rPrChange w:id="98" w:author="Thuy Dao Xuan" w:date="2018-12-12T13:04:00Z">
              <w:rPr>
                <w:rStyle w:val="Hyperlink"/>
                <w:noProof/>
              </w:rPr>
            </w:rPrChange>
          </w:rPr>
          <w:t>Phương pháp nghiên cứu</w:t>
        </w:r>
        <w:r w:rsidRPr="00396FAA">
          <w:rPr>
            <w:rFonts w:asciiTheme="majorHAnsi" w:hAnsiTheme="majorHAnsi" w:cstheme="majorHAnsi"/>
            <w:noProof/>
            <w:webHidden/>
            <w:sz w:val="26"/>
            <w:szCs w:val="26"/>
            <w:rPrChange w:id="99" w:author="Thuy Dao Xuan" w:date="2018-12-12T13:04:00Z">
              <w:rPr>
                <w:noProof/>
                <w:webHidden/>
              </w:rPr>
            </w:rPrChange>
          </w:rPr>
          <w:tab/>
        </w:r>
        <w:r w:rsidRPr="00396FAA">
          <w:rPr>
            <w:rFonts w:asciiTheme="majorHAnsi" w:hAnsiTheme="majorHAnsi" w:cstheme="majorHAnsi"/>
            <w:noProof/>
            <w:webHidden/>
            <w:sz w:val="26"/>
            <w:szCs w:val="26"/>
            <w:rPrChange w:id="100" w:author="Thuy Dao Xuan" w:date="2018-12-12T13:04:00Z">
              <w:rPr>
                <w:noProof/>
                <w:webHidden/>
              </w:rPr>
            </w:rPrChange>
          </w:rPr>
          <w:fldChar w:fldCharType="begin"/>
        </w:r>
        <w:r w:rsidRPr="00396FAA">
          <w:rPr>
            <w:rFonts w:asciiTheme="majorHAnsi" w:hAnsiTheme="majorHAnsi" w:cstheme="majorHAnsi"/>
            <w:noProof/>
            <w:webHidden/>
            <w:sz w:val="26"/>
            <w:szCs w:val="26"/>
            <w:rPrChange w:id="101" w:author="Thuy Dao Xuan" w:date="2018-12-12T13:04:00Z">
              <w:rPr>
                <w:noProof/>
                <w:webHidden/>
              </w:rPr>
            </w:rPrChange>
          </w:rPr>
          <w:instrText xml:space="preserve"> PAGEREF _Toc532383214 \h </w:instrText>
        </w:r>
      </w:ins>
      <w:r w:rsidRPr="00396FAA">
        <w:rPr>
          <w:rFonts w:asciiTheme="majorHAnsi" w:hAnsiTheme="majorHAnsi" w:cstheme="majorHAnsi"/>
          <w:noProof/>
          <w:webHidden/>
          <w:sz w:val="26"/>
          <w:szCs w:val="26"/>
          <w:rPrChange w:id="10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03" w:author="Thuy Dao Xuan" w:date="2018-12-12T13:04:00Z">
            <w:rPr>
              <w:noProof/>
              <w:webHidden/>
            </w:rPr>
          </w:rPrChange>
        </w:rPr>
        <w:fldChar w:fldCharType="separate"/>
      </w:r>
      <w:ins w:id="104" w:author="Thuy Dao Xuan" w:date="2018-12-12T13:05:00Z">
        <w:r w:rsidR="00396074">
          <w:rPr>
            <w:rFonts w:asciiTheme="majorHAnsi" w:hAnsiTheme="majorHAnsi" w:cstheme="majorHAnsi"/>
            <w:noProof/>
            <w:webHidden/>
            <w:sz w:val="26"/>
            <w:szCs w:val="26"/>
          </w:rPr>
          <w:t>6</w:t>
        </w:r>
      </w:ins>
      <w:ins w:id="105" w:author="Thuy Dao Xuan" w:date="2018-12-12T13:04:00Z">
        <w:r w:rsidRPr="00396FAA">
          <w:rPr>
            <w:rFonts w:asciiTheme="majorHAnsi" w:hAnsiTheme="majorHAnsi" w:cstheme="majorHAnsi"/>
            <w:noProof/>
            <w:webHidden/>
            <w:sz w:val="26"/>
            <w:szCs w:val="26"/>
            <w:rPrChange w:id="10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107" w:author="Thuy Dao Xuan" w:date="2018-12-12T13:04:00Z">
              <w:rPr>
                <w:rStyle w:val="Hyperlink"/>
                <w:noProof/>
              </w:rPr>
            </w:rPrChange>
          </w:rPr>
          <w:fldChar w:fldCharType="end"/>
        </w:r>
      </w:ins>
    </w:p>
    <w:p w14:paraId="2CBC8794" w14:textId="155A6444" w:rsidR="00396FAA" w:rsidRPr="00396FAA" w:rsidRDefault="00396FAA">
      <w:pPr>
        <w:pStyle w:val="TOC2"/>
        <w:tabs>
          <w:tab w:val="left" w:pos="660"/>
          <w:tab w:val="right" w:leader="dot" w:pos="10194"/>
        </w:tabs>
        <w:spacing w:after="120" w:line="360" w:lineRule="auto"/>
        <w:rPr>
          <w:ins w:id="108" w:author="Thuy Dao Xuan" w:date="2018-12-12T13:04:00Z"/>
          <w:rFonts w:asciiTheme="majorHAnsi" w:hAnsiTheme="majorHAnsi" w:cstheme="majorHAnsi"/>
          <w:noProof/>
          <w:sz w:val="26"/>
          <w:szCs w:val="26"/>
          <w:rPrChange w:id="109" w:author="Thuy Dao Xuan" w:date="2018-12-12T13:04:00Z">
            <w:rPr>
              <w:ins w:id="110" w:author="Thuy Dao Xuan" w:date="2018-12-12T13:04:00Z"/>
              <w:noProof/>
            </w:rPr>
          </w:rPrChange>
        </w:rPr>
        <w:pPrChange w:id="111" w:author="Thuy Dao Xuan" w:date="2018-12-12T13:05:00Z">
          <w:pPr>
            <w:pStyle w:val="TOC2"/>
            <w:tabs>
              <w:tab w:val="left" w:pos="660"/>
              <w:tab w:val="right" w:leader="dot" w:pos="10194"/>
            </w:tabs>
          </w:pPr>
        </w:pPrChange>
      </w:pPr>
      <w:ins w:id="112" w:author="Thuy Dao Xuan" w:date="2018-12-12T13:04:00Z">
        <w:r w:rsidRPr="00396FAA">
          <w:rPr>
            <w:rStyle w:val="Hyperlink"/>
            <w:rFonts w:asciiTheme="majorHAnsi" w:hAnsiTheme="majorHAnsi" w:cstheme="majorHAnsi"/>
            <w:noProof/>
            <w:sz w:val="26"/>
            <w:szCs w:val="26"/>
            <w:rPrChange w:id="11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11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115" w:author="Thuy Dao Xuan" w:date="2018-12-12T13:04:00Z">
              <w:rPr>
                <w:noProof/>
              </w:rPr>
            </w:rPrChange>
          </w:rPr>
          <w:instrText>HYPERLINK \l "_Toc532383215"</w:instrText>
        </w:r>
        <w:r w:rsidRPr="00396FAA">
          <w:rPr>
            <w:rStyle w:val="Hyperlink"/>
            <w:rFonts w:asciiTheme="majorHAnsi" w:hAnsiTheme="majorHAnsi" w:cstheme="majorHAnsi"/>
            <w:noProof/>
            <w:sz w:val="26"/>
            <w:szCs w:val="26"/>
            <w:rPrChange w:id="11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11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118" w:author="Thuy Dao Xuan" w:date="2018-12-12T13:04:00Z">
              <w:rPr>
                <w:rStyle w:val="Hyperlink"/>
                <w:noProof/>
              </w:rPr>
            </w:rPrChange>
          </w:rPr>
          <w:t>3.</w:t>
        </w:r>
        <w:r w:rsidRPr="00396FAA">
          <w:rPr>
            <w:rFonts w:asciiTheme="majorHAnsi" w:hAnsiTheme="majorHAnsi" w:cstheme="majorHAnsi"/>
            <w:noProof/>
            <w:sz w:val="26"/>
            <w:szCs w:val="26"/>
            <w:rPrChange w:id="119" w:author="Thuy Dao Xuan" w:date="2018-12-12T13:04:00Z">
              <w:rPr>
                <w:noProof/>
              </w:rPr>
            </w:rPrChange>
          </w:rPr>
          <w:tab/>
        </w:r>
        <w:r w:rsidRPr="00396FAA">
          <w:rPr>
            <w:rStyle w:val="Hyperlink"/>
            <w:rFonts w:asciiTheme="majorHAnsi" w:hAnsiTheme="majorHAnsi" w:cstheme="majorHAnsi"/>
            <w:noProof/>
            <w:sz w:val="26"/>
            <w:szCs w:val="26"/>
            <w:rPrChange w:id="120" w:author="Thuy Dao Xuan" w:date="2018-12-12T13:04:00Z">
              <w:rPr>
                <w:rStyle w:val="Hyperlink"/>
                <w:noProof/>
              </w:rPr>
            </w:rPrChange>
          </w:rPr>
          <w:t>Chức năng cơ bản</w:t>
        </w:r>
        <w:r w:rsidRPr="00396FAA">
          <w:rPr>
            <w:rFonts w:asciiTheme="majorHAnsi" w:hAnsiTheme="majorHAnsi" w:cstheme="majorHAnsi"/>
            <w:noProof/>
            <w:webHidden/>
            <w:sz w:val="26"/>
            <w:szCs w:val="26"/>
            <w:rPrChange w:id="121" w:author="Thuy Dao Xuan" w:date="2018-12-12T13:04:00Z">
              <w:rPr>
                <w:noProof/>
                <w:webHidden/>
              </w:rPr>
            </w:rPrChange>
          </w:rPr>
          <w:tab/>
        </w:r>
        <w:r w:rsidRPr="00396FAA">
          <w:rPr>
            <w:rFonts w:asciiTheme="majorHAnsi" w:hAnsiTheme="majorHAnsi" w:cstheme="majorHAnsi"/>
            <w:noProof/>
            <w:webHidden/>
            <w:sz w:val="26"/>
            <w:szCs w:val="26"/>
            <w:rPrChange w:id="122" w:author="Thuy Dao Xuan" w:date="2018-12-12T13:04:00Z">
              <w:rPr>
                <w:noProof/>
                <w:webHidden/>
              </w:rPr>
            </w:rPrChange>
          </w:rPr>
          <w:fldChar w:fldCharType="begin"/>
        </w:r>
        <w:r w:rsidRPr="00396FAA">
          <w:rPr>
            <w:rFonts w:asciiTheme="majorHAnsi" w:hAnsiTheme="majorHAnsi" w:cstheme="majorHAnsi"/>
            <w:noProof/>
            <w:webHidden/>
            <w:sz w:val="26"/>
            <w:szCs w:val="26"/>
            <w:rPrChange w:id="123" w:author="Thuy Dao Xuan" w:date="2018-12-12T13:04:00Z">
              <w:rPr>
                <w:noProof/>
                <w:webHidden/>
              </w:rPr>
            </w:rPrChange>
          </w:rPr>
          <w:instrText xml:space="preserve"> PAGEREF _Toc532383215 \h </w:instrText>
        </w:r>
      </w:ins>
      <w:r w:rsidRPr="00396FAA">
        <w:rPr>
          <w:rFonts w:asciiTheme="majorHAnsi" w:hAnsiTheme="majorHAnsi" w:cstheme="majorHAnsi"/>
          <w:noProof/>
          <w:webHidden/>
          <w:sz w:val="26"/>
          <w:szCs w:val="26"/>
          <w:rPrChange w:id="124"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25" w:author="Thuy Dao Xuan" w:date="2018-12-12T13:04:00Z">
            <w:rPr>
              <w:noProof/>
              <w:webHidden/>
            </w:rPr>
          </w:rPrChange>
        </w:rPr>
        <w:fldChar w:fldCharType="separate"/>
      </w:r>
      <w:ins w:id="126" w:author="Thuy Dao Xuan" w:date="2018-12-12T13:05:00Z">
        <w:r w:rsidR="00396074">
          <w:rPr>
            <w:rFonts w:asciiTheme="majorHAnsi" w:hAnsiTheme="majorHAnsi" w:cstheme="majorHAnsi"/>
            <w:noProof/>
            <w:webHidden/>
            <w:sz w:val="26"/>
            <w:szCs w:val="26"/>
          </w:rPr>
          <w:t>6</w:t>
        </w:r>
      </w:ins>
      <w:ins w:id="127" w:author="Thuy Dao Xuan" w:date="2018-12-12T13:04:00Z">
        <w:r w:rsidRPr="00396FAA">
          <w:rPr>
            <w:rFonts w:asciiTheme="majorHAnsi" w:hAnsiTheme="majorHAnsi" w:cstheme="majorHAnsi"/>
            <w:noProof/>
            <w:webHidden/>
            <w:sz w:val="26"/>
            <w:szCs w:val="26"/>
            <w:rPrChange w:id="128"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129" w:author="Thuy Dao Xuan" w:date="2018-12-12T13:04:00Z">
              <w:rPr>
                <w:rStyle w:val="Hyperlink"/>
                <w:noProof/>
              </w:rPr>
            </w:rPrChange>
          </w:rPr>
          <w:fldChar w:fldCharType="end"/>
        </w:r>
      </w:ins>
    </w:p>
    <w:p w14:paraId="57AA062A" w14:textId="781F5F4E" w:rsidR="00396FAA" w:rsidRPr="00396FAA" w:rsidRDefault="00396FAA">
      <w:pPr>
        <w:pStyle w:val="TOC3"/>
        <w:tabs>
          <w:tab w:val="left" w:pos="1100"/>
          <w:tab w:val="right" w:leader="dot" w:pos="10194"/>
        </w:tabs>
        <w:spacing w:after="120" w:line="360" w:lineRule="auto"/>
        <w:rPr>
          <w:ins w:id="130" w:author="Thuy Dao Xuan" w:date="2018-12-12T13:04:00Z"/>
          <w:rFonts w:asciiTheme="majorHAnsi" w:hAnsiTheme="majorHAnsi" w:cstheme="majorHAnsi"/>
          <w:noProof/>
          <w:sz w:val="26"/>
          <w:szCs w:val="26"/>
          <w:rPrChange w:id="131" w:author="Thuy Dao Xuan" w:date="2018-12-12T13:04:00Z">
            <w:rPr>
              <w:ins w:id="132" w:author="Thuy Dao Xuan" w:date="2018-12-12T13:04:00Z"/>
              <w:noProof/>
            </w:rPr>
          </w:rPrChange>
        </w:rPr>
        <w:pPrChange w:id="133" w:author="Thuy Dao Xuan" w:date="2018-12-12T13:05:00Z">
          <w:pPr>
            <w:pStyle w:val="TOC3"/>
            <w:tabs>
              <w:tab w:val="left" w:pos="1100"/>
              <w:tab w:val="right" w:leader="dot" w:pos="10194"/>
            </w:tabs>
          </w:pPr>
        </w:pPrChange>
      </w:pPr>
      <w:ins w:id="134" w:author="Thuy Dao Xuan" w:date="2018-12-12T13:04:00Z">
        <w:r w:rsidRPr="00396FAA">
          <w:rPr>
            <w:rStyle w:val="Hyperlink"/>
            <w:rFonts w:asciiTheme="majorHAnsi" w:hAnsiTheme="majorHAnsi" w:cstheme="majorHAnsi"/>
            <w:noProof/>
            <w:sz w:val="26"/>
            <w:szCs w:val="26"/>
            <w:rPrChange w:id="135"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136"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137" w:author="Thuy Dao Xuan" w:date="2018-12-12T13:04:00Z">
              <w:rPr>
                <w:noProof/>
              </w:rPr>
            </w:rPrChange>
          </w:rPr>
          <w:instrText>HYPERLINK \l "_Toc532383216"</w:instrText>
        </w:r>
        <w:r w:rsidRPr="00396FAA">
          <w:rPr>
            <w:rStyle w:val="Hyperlink"/>
            <w:rFonts w:asciiTheme="majorHAnsi" w:hAnsiTheme="majorHAnsi" w:cstheme="majorHAnsi"/>
            <w:noProof/>
            <w:sz w:val="26"/>
            <w:szCs w:val="26"/>
            <w:rPrChange w:id="138"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139"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140" w:author="Thuy Dao Xuan" w:date="2018-12-12T13:04:00Z">
              <w:rPr>
                <w:rStyle w:val="Hyperlink"/>
                <w:rFonts w:asciiTheme="majorHAnsi" w:hAnsiTheme="majorHAnsi" w:cstheme="majorHAnsi"/>
                <w:noProof/>
              </w:rPr>
            </w:rPrChange>
          </w:rPr>
          <w:t>3.1</w:t>
        </w:r>
        <w:r w:rsidRPr="00396FAA">
          <w:rPr>
            <w:rFonts w:asciiTheme="majorHAnsi" w:hAnsiTheme="majorHAnsi" w:cstheme="majorHAnsi"/>
            <w:noProof/>
            <w:sz w:val="26"/>
            <w:szCs w:val="26"/>
            <w:rPrChange w:id="141" w:author="Thuy Dao Xuan" w:date="2018-12-12T13:04:00Z">
              <w:rPr>
                <w:noProof/>
              </w:rPr>
            </w:rPrChange>
          </w:rPr>
          <w:tab/>
        </w:r>
        <w:r w:rsidRPr="00396FAA">
          <w:rPr>
            <w:rStyle w:val="Hyperlink"/>
            <w:rFonts w:asciiTheme="majorHAnsi" w:hAnsiTheme="majorHAnsi" w:cstheme="majorHAnsi"/>
            <w:noProof/>
            <w:sz w:val="26"/>
            <w:szCs w:val="26"/>
            <w:rPrChange w:id="142" w:author="Thuy Dao Xuan" w:date="2018-12-12T13:04:00Z">
              <w:rPr>
                <w:rStyle w:val="Hyperlink"/>
                <w:rFonts w:asciiTheme="majorHAnsi" w:hAnsiTheme="majorHAnsi" w:cstheme="majorHAnsi"/>
                <w:noProof/>
              </w:rPr>
            </w:rPrChange>
          </w:rPr>
          <w:t>Người dùng</w:t>
        </w:r>
        <w:r w:rsidRPr="00396FAA">
          <w:rPr>
            <w:rFonts w:asciiTheme="majorHAnsi" w:hAnsiTheme="majorHAnsi" w:cstheme="majorHAnsi"/>
            <w:noProof/>
            <w:webHidden/>
            <w:sz w:val="26"/>
            <w:szCs w:val="26"/>
            <w:rPrChange w:id="143" w:author="Thuy Dao Xuan" w:date="2018-12-12T13:04:00Z">
              <w:rPr>
                <w:noProof/>
                <w:webHidden/>
              </w:rPr>
            </w:rPrChange>
          </w:rPr>
          <w:tab/>
        </w:r>
        <w:r w:rsidRPr="00396FAA">
          <w:rPr>
            <w:rFonts w:asciiTheme="majorHAnsi" w:hAnsiTheme="majorHAnsi" w:cstheme="majorHAnsi"/>
            <w:noProof/>
            <w:webHidden/>
            <w:sz w:val="26"/>
            <w:szCs w:val="26"/>
            <w:rPrChange w:id="144" w:author="Thuy Dao Xuan" w:date="2018-12-12T13:04:00Z">
              <w:rPr>
                <w:noProof/>
                <w:webHidden/>
              </w:rPr>
            </w:rPrChange>
          </w:rPr>
          <w:fldChar w:fldCharType="begin"/>
        </w:r>
        <w:r w:rsidRPr="00396FAA">
          <w:rPr>
            <w:rFonts w:asciiTheme="majorHAnsi" w:hAnsiTheme="majorHAnsi" w:cstheme="majorHAnsi"/>
            <w:noProof/>
            <w:webHidden/>
            <w:sz w:val="26"/>
            <w:szCs w:val="26"/>
            <w:rPrChange w:id="145" w:author="Thuy Dao Xuan" w:date="2018-12-12T13:04:00Z">
              <w:rPr>
                <w:noProof/>
                <w:webHidden/>
              </w:rPr>
            </w:rPrChange>
          </w:rPr>
          <w:instrText xml:space="preserve"> PAGEREF _Toc532383216 \h </w:instrText>
        </w:r>
      </w:ins>
      <w:r w:rsidRPr="00396FAA">
        <w:rPr>
          <w:rFonts w:asciiTheme="majorHAnsi" w:hAnsiTheme="majorHAnsi" w:cstheme="majorHAnsi"/>
          <w:noProof/>
          <w:webHidden/>
          <w:sz w:val="26"/>
          <w:szCs w:val="26"/>
          <w:rPrChange w:id="14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47" w:author="Thuy Dao Xuan" w:date="2018-12-12T13:04:00Z">
            <w:rPr>
              <w:noProof/>
              <w:webHidden/>
            </w:rPr>
          </w:rPrChange>
        </w:rPr>
        <w:fldChar w:fldCharType="separate"/>
      </w:r>
      <w:ins w:id="148" w:author="Thuy Dao Xuan" w:date="2018-12-12T13:05:00Z">
        <w:r w:rsidR="00396074">
          <w:rPr>
            <w:rFonts w:asciiTheme="majorHAnsi" w:hAnsiTheme="majorHAnsi" w:cstheme="majorHAnsi"/>
            <w:noProof/>
            <w:webHidden/>
            <w:sz w:val="26"/>
            <w:szCs w:val="26"/>
          </w:rPr>
          <w:t>6</w:t>
        </w:r>
      </w:ins>
      <w:ins w:id="149" w:author="Thuy Dao Xuan" w:date="2018-12-12T13:04:00Z">
        <w:r w:rsidRPr="00396FAA">
          <w:rPr>
            <w:rFonts w:asciiTheme="majorHAnsi" w:hAnsiTheme="majorHAnsi" w:cstheme="majorHAnsi"/>
            <w:noProof/>
            <w:webHidden/>
            <w:sz w:val="26"/>
            <w:szCs w:val="26"/>
            <w:rPrChange w:id="15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151" w:author="Thuy Dao Xuan" w:date="2018-12-12T13:04:00Z">
              <w:rPr>
                <w:rStyle w:val="Hyperlink"/>
                <w:noProof/>
              </w:rPr>
            </w:rPrChange>
          </w:rPr>
          <w:fldChar w:fldCharType="end"/>
        </w:r>
      </w:ins>
    </w:p>
    <w:p w14:paraId="30BB6B73" w14:textId="77574E61" w:rsidR="00396FAA" w:rsidRPr="00396FAA" w:rsidRDefault="00396FAA">
      <w:pPr>
        <w:pStyle w:val="TOC3"/>
        <w:tabs>
          <w:tab w:val="left" w:pos="1100"/>
          <w:tab w:val="right" w:leader="dot" w:pos="10194"/>
        </w:tabs>
        <w:spacing w:after="120" w:line="360" w:lineRule="auto"/>
        <w:rPr>
          <w:ins w:id="152" w:author="Thuy Dao Xuan" w:date="2018-12-12T13:04:00Z"/>
          <w:rFonts w:asciiTheme="majorHAnsi" w:hAnsiTheme="majorHAnsi" w:cstheme="majorHAnsi"/>
          <w:noProof/>
          <w:sz w:val="26"/>
          <w:szCs w:val="26"/>
          <w:rPrChange w:id="153" w:author="Thuy Dao Xuan" w:date="2018-12-12T13:04:00Z">
            <w:rPr>
              <w:ins w:id="154" w:author="Thuy Dao Xuan" w:date="2018-12-12T13:04:00Z"/>
              <w:noProof/>
            </w:rPr>
          </w:rPrChange>
        </w:rPr>
        <w:pPrChange w:id="155" w:author="Thuy Dao Xuan" w:date="2018-12-12T13:05:00Z">
          <w:pPr>
            <w:pStyle w:val="TOC3"/>
            <w:tabs>
              <w:tab w:val="left" w:pos="1100"/>
              <w:tab w:val="right" w:leader="dot" w:pos="10194"/>
            </w:tabs>
          </w:pPr>
        </w:pPrChange>
      </w:pPr>
      <w:ins w:id="156" w:author="Thuy Dao Xuan" w:date="2018-12-12T13:04:00Z">
        <w:r w:rsidRPr="00396FAA">
          <w:rPr>
            <w:rStyle w:val="Hyperlink"/>
            <w:rFonts w:asciiTheme="majorHAnsi" w:hAnsiTheme="majorHAnsi" w:cstheme="majorHAnsi"/>
            <w:noProof/>
            <w:sz w:val="26"/>
            <w:szCs w:val="26"/>
            <w:rPrChange w:id="15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15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159" w:author="Thuy Dao Xuan" w:date="2018-12-12T13:04:00Z">
              <w:rPr>
                <w:noProof/>
              </w:rPr>
            </w:rPrChange>
          </w:rPr>
          <w:instrText>HYPERLINK \l "_Toc532383217"</w:instrText>
        </w:r>
        <w:r w:rsidRPr="00396FAA">
          <w:rPr>
            <w:rStyle w:val="Hyperlink"/>
            <w:rFonts w:asciiTheme="majorHAnsi" w:hAnsiTheme="majorHAnsi" w:cstheme="majorHAnsi"/>
            <w:noProof/>
            <w:sz w:val="26"/>
            <w:szCs w:val="26"/>
            <w:rPrChange w:id="16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161"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162" w:author="Thuy Dao Xuan" w:date="2018-12-12T13:04:00Z">
              <w:rPr>
                <w:rStyle w:val="Hyperlink"/>
                <w:rFonts w:asciiTheme="majorHAnsi" w:hAnsiTheme="majorHAnsi" w:cstheme="majorHAnsi"/>
                <w:noProof/>
              </w:rPr>
            </w:rPrChange>
          </w:rPr>
          <w:t>3.2</w:t>
        </w:r>
        <w:r w:rsidRPr="00396FAA">
          <w:rPr>
            <w:rFonts w:asciiTheme="majorHAnsi" w:hAnsiTheme="majorHAnsi" w:cstheme="majorHAnsi"/>
            <w:noProof/>
            <w:sz w:val="26"/>
            <w:szCs w:val="26"/>
            <w:rPrChange w:id="163" w:author="Thuy Dao Xuan" w:date="2018-12-12T13:04:00Z">
              <w:rPr>
                <w:noProof/>
              </w:rPr>
            </w:rPrChange>
          </w:rPr>
          <w:tab/>
        </w:r>
        <w:r w:rsidRPr="00396FAA">
          <w:rPr>
            <w:rStyle w:val="Hyperlink"/>
            <w:rFonts w:asciiTheme="majorHAnsi" w:hAnsiTheme="majorHAnsi" w:cstheme="majorHAnsi"/>
            <w:noProof/>
            <w:sz w:val="26"/>
            <w:szCs w:val="26"/>
            <w:rPrChange w:id="164" w:author="Thuy Dao Xuan" w:date="2018-12-12T13:04:00Z">
              <w:rPr>
                <w:rStyle w:val="Hyperlink"/>
                <w:rFonts w:asciiTheme="majorHAnsi" w:hAnsiTheme="majorHAnsi" w:cstheme="majorHAnsi"/>
                <w:noProof/>
              </w:rPr>
            </w:rPrChange>
          </w:rPr>
          <w:t>Nhân viên</w:t>
        </w:r>
        <w:r w:rsidRPr="00396FAA">
          <w:rPr>
            <w:rFonts w:asciiTheme="majorHAnsi" w:hAnsiTheme="majorHAnsi" w:cstheme="majorHAnsi"/>
            <w:noProof/>
            <w:webHidden/>
            <w:sz w:val="26"/>
            <w:szCs w:val="26"/>
            <w:rPrChange w:id="165" w:author="Thuy Dao Xuan" w:date="2018-12-12T13:04:00Z">
              <w:rPr>
                <w:noProof/>
                <w:webHidden/>
              </w:rPr>
            </w:rPrChange>
          </w:rPr>
          <w:tab/>
        </w:r>
        <w:r w:rsidRPr="00396FAA">
          <w:rPr>
            <w:rFonts w:asciiTheme="majorHAnsi" w:hAnsiTheme="majorHAnsi" w:cstheme="majorHAnsi"/>
            <w:noProof/>
            <w:webHidden/>
            <w:sz w:val="26"/>
            <w:szCs w:val="26"/>
            <w:rPrChange w:id="166" w:author="Thuy Dao Xuan" w:date="2018-12-12T13:04:00Z">
              <w:rPr>
                <w:noProof/>
                <w:webHidden/>
              </w:rPr>
            </w:rPrChange>
          </w:rPr>
          <w:fldChar w:fldCharType="begin"/>
        </w:r>
        <w:r w:rsidRPr="00396FAA">
          <w:rPr>
            <w:rFonts w:asciiTheme="majorHAnsi" w:hAnsiTheme="majorHAnsi" w:cstheme="majorHAnsi"/>
            <w:noProof/>
            <w:webHidden/>
            <w:sz w:val="26"/>
            <w:szCs w:val="26"/>
            <w:rPrChange w:id="167" w:author="Thuy Dao Xuan" w:date="2018-12-12T13:04:00Z">
              <w:rPr>
                <w:noProof/>
                <w:webHidden/>
              </w:rPr>
            </w:rPrChange>
          </w:rPr>
          <w:instrText xml:space="preserve"> PAGEREF _Toc532383217 \h </w:instrText>
        </w:r>
      </w:ins>
      <w:r w:rsidRPr="00396FAA">
        <w:rPr>
          <w:rFonts w:asciiTheme="majorHAnsi" w:hAnsiTheme="majorHAnsi" w:cstheme="majorHAnsi"/>
          <w:noProof/>
          <w:webHidden/>
          <w:sz w:val="26"/>
          <w:szCs w:val="26"/>
          <w:rPrChange w:id="16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69" w:author="Thuy Dao Xuan" w:date="2018-12-12T13:04:00Z">
            <w:rPr>
              <w:noProof/>
              <w:webHidden/>
            </w:rPr>
          </w:rPrChange>
        </w:rPr>
        <w:fldChar w:fldCharType="separate"/>
      </w:r>
      <w:ins w:id="170" w:author="Thuy Dao Xuan" w:date="2018-12-12T13:05:00Z">
        <w:r w:rsidR="00396074">
          <w:rPr>
            <w:rFonts w:asciiTheme="majorHAnsi" w:hAnsiTheme="majorHAnsi" w:cstheme="majorHAnsi"/>
            <w:noProof/>
            <w:webHidden/>
            <w:sz w:val="26"/>
            <w:szCs w:val="26"/>
          </w:rPr>
          <w:t>6</w:t>
        </w:r>
      </w:ins>
      <w:ins w:id="171" w:author="Thuy Dao Xuan" w:date="2018-12-12T13:04:00Z">
        <w:r w:rsidRPr="00396FAA">
          <w:rPr>
            <w:rFonts w:asciiTheme="majorHAnsi" w:hAnsiTheme="majorHAnsi" w:cstheme="majorHAnsi"/>
            <w:noProof/>
            <w:webHidden/>
            <w:sz w:val="26"/>
            <w:szCs w:val="26"/>
            <w:rPrChange w:id="17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173" w:author="Thuy Dao Xuan" w:date="2018-12-12T13:04:00Z">
              <w:rPr>
                <w:rStyle w:val="Hyperlink"/>
                <w:noProof/>
              </w:rPr>
            </w:rPrChange>
          </w:rPr>
          <w:fldChar w:fldCharType="end"/>
        </w:r>
      </w:ins>
    </w:p>
    <w:p w14:paraId="2115EDBA" w14:textId="61244B6D" w:rsidR="00396FAA" w:rsidRPr="00396FAA" w:rsidRDefault="00396FAA">
      <w:pPr>
        <w:pStyle w:val="TOC3"/>
        <w:tabs>
          <w:tab w:val="left" w:pos="1100"/>
          <w:tab w:val="right" w:leader="dot" w:pos="10194"/>
        </w:tabs>
        <w:spacing w:after="120" w:line="360" w:lineRule="auto"/>
        <w:rPr>
          <w:ins w:id="174" w:author="Thuy Dao Xuan" w:date="2018-12-12T13:04:00Z"/>
          <w:rFonts w:asciiTheme="majorHAnsi" w:hAnsiTheme="majorHAnsi" w:cstheme="majorHAnsi"/>
          <w:noProof/>
          <w:sz w:val="26"/>
          <w:szCs w:val="26"/>
          <w:rPrChange w:id="175" w:author="Thuy Dao Xuan" w:date="2018-12-12T13:04:00Z">
            <w:rPr>
              <w:ins w:id="176" w:author="Thuy Dao Xuan" w:date="2018-12-12T13:04:00Z"/>
              <w:noProof/>
            </w:rPr>
          </w:rPrChange>
        </w:rPr>
        <w:pPrChange w:id="177" w:author="Thuy Dao Xuan" w:date="2018-12-12T13:05:00Z">
          <w:pPr>
            <w:pStyle w:val="TOC3"/>
            <w:tabs>
              <w:tab w:val="left" w:pos="1100"/>
              <w:tab w:val="right" w:leader="dot" w:pos="10194"/>
            </w:tabs>
          </w:pPr>
        </w:pPrChange>
      </w:pPr>
      <w:ins w:id="178" w:author="Thuy Dao Xuan" w:date="2018-12-12T13:04:00Z">
        <w:r w:rsidRPr="00396FAA">
          <w:rPr>
            <w:rStyle w:val="Hyperlink"/>
            <w:rFonts w:asciiTheme="majorHAnsi" w:hAnsiTheme="majorHAnsi" w:cstheme="majorHAnsi"/>
            <w:noProof/>
            <w:sz w:val="26"/>
            <w:szCs w:val="26"/>
            <w:rPrChange w:id="17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18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181" w:author="Thuy Dao Xuan" w:date="2018-12-12T13:04:00Z">
              <w:rPr>
                <w:noProof/>
              </w:rPr>
            </w:rPrChange>
          </w:rPr>
          <w:instrText>HYPERLINK \l "_Toc532383218"</w:instrText>
        </w:r>
        <w:r w:rsidRPr="00396FAA">
          <w:rPr>
            <w:rStyle w:val="Hyperlink"/>
            <w:rFonts w:asciiTheme="majorHAnsi" w:hAnsiTheme="majorHAnsi" w:cstheme="majorHAnsi"/>
            <w:noProof/>
            <w:sz w:val="26"/>
            <w:szCs w:val="26"/>
            <w:rPrChange w:id="18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18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184" w:author="Thuy Dao Xuan" w:date="2018-12-12T13:04:00Z">
              <w:rPr>
                <w:rStyle w:val="Hyperlink"/>
                <w:rFonts w:asciiTheme="majorHAnsi" w:hAnsiTheme="majorHAnsi" w:cstheme="majorHAnsi"/>
                <w:noProof/>
              </w:rPr>
            </w:rPrChange>
          </w:rPr>
          <w:t>3.3</w:t>
        </w:r>
        <w:r w:rsidRPr="00396FAA">
          <w:rPr>
            <w:rFonts w:asciiTheme="majorHAnsi" w:hAnsiTheme="majorHAnsi" w:cstheme="majorHAnsi"/>
            <w:noProof/>
            <w:sz w:val="26"/>
            <w:szCs w:val="26"/>
            <w:rPrChange w:id="185" w:author="Thuy Dao Xuan" w:date="2018-12-12T13:04:00Z">
              <w:rPr>
                <w:noProof/>
              </w:rPr>
            </w:rPrChange>
          </w:rPr>
          <w:tab/>
        </w:r>
        <w:r w:rsidRPr="00396FAA">
          <w:rPr>
            <w:rStyle w:val="Hyperlink"/>
            <w:rFonts w:asciiTheme="majorHAnsi" w:hAnsiTheme="majorHAnsi" w:cstheme="majorHAnsi"/>
            <w:noProof/>
            <w:sz w:val="26"/>
            <w:szCs w:val="26"/>
            <w:rPrChange w:id="186" w:author="Thuy Dao Xuan" w:date="2018-12-12T13:04:00Z">
              <w:rPr>
                <w:rStyle w:val="Hyperlink"/>
                <w:rFonts w:asciiTheme="majorHAnsi" w:hAnsiTheme="majorHAnsi" w:cstheme="majorHAnsi"/>
                <w:noProof/>
              </w:rPr>
            </w:rPrChange>
          </w:rPr>
          <w:t>Người quản lý</w:t>
        </w:r>
        <w:r w:rsidRPr="00396FAA">
          <w:rPr>
            <w:rFonts w:asciiTheme="majorHAnsi" w:hAnsiTheme="majorHAnsi" w:cstheme="majorHAnsi"/>
            <w:noProof/>
            <w:webHidden/>
            <w:sz w:val="26"/>
            <w:szCs w:val="26"/>
            <w:rPrChange w:id="187" w:author="Thuy Dao Xuan" w:date="2018-12-12T13:04:00Z">
              <w:rPr>
                <w:noProof/>
                <w:webHidden/>
              </w:rPr>
            </w:rPrChange>
          </w:rPr>
          <w:tab/>
        </w:r>
        <w:r w:rsidRPr="00396FAA">
          <w:rPr>
            <w:rFonts w:asciiTheme="majorHAnsi" w:hAnsiTheme="majorHAnsi" w:cstheme="majorHAnsi"/>
            <w:noProof/>
            <w:webHidden/>
            <w:sz w:val="26"/>
            <w:szCs w:val="26"/>
            <w:rPrChange w:id="188" w:author="Thuy Dao Xuan" w:date="2018-12-12T13:04:00Z">
              <w:rPr>
                <w:noProof/>
                <w:webHidden/>
              </w:rPr>
            </w:rPrChange>
          </w:rPr>
          <w:fldChar w:fldCharType="begin"/>
        </w:r>
        <w:r w:rsidRPr="00396FAA">
          <w:rPr>
            <w:rFonts w:asciiTheme="majorHAnsi" w:hAnsiTheme="majorHAnsi" w:cstheme="majorHAnsi"/>
            <w:noProof/>
            <w:webHidden/>
            <w:sz w:val="26"/>
            <w:szCs w:val="26"/>
            <w:rPrChange w:id="189" w:author="Thuy Dao Xuan" w:date="2018-12-12T13:04:00Z">
              <w:rPr>
                <w:noProof/>
                <w:webHidden/>
              </w:rPr>
            </w:rPrChange>
          </w:rPr>
          <w:instrText xml:space="preserve"> PAGEREF _Toc532383218 \h </w:instrText>
        </w:r>
      </w:ins>
      <w:r w:rsidRPr="00396FAA">
        <w:rPr>
          <w:rFonts w:asciiTheme="majorHAnsi" w:hAnsiTheme="majorHAnsi" w:cstheme="majorHAnsi"/>
          <w:noProof/>
          <w:webHidden/>
          <w:sz w:val="26"/>
          <w:szCs w:val="26"/>
          <w:rPrChange w:id="190"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191" w:author="Thuy Dao Xuan" w:date="2018-12-12T13:04:00Z">
            <w:rPr>
              <w:noProof/>
              <w:webHidden/>
            </w:rPr>
          </w:rPrChange>
        </w:rPr>
        <w:fldChar w:fldCharType="separate"/>
      </w:r>
      <w:ins w:id="192" w:author="Thuy Dao Xuan" w:date="2018-12-12T13:05:00Z">
        <w:r w:rsidR="00396074">
          <w:rPr>
            <w:rFonts w:asciiTheme="majorHAnsi" w:hAnsiTheme="majorHAnsi" w:cstheme="majorHAnsi"/>
            <w:noProof/>
            <w:webHidden/>
            <w:sz w:val="26"/>
            <w:szCs w:val="26"/>
          </w:rPr>
          <w:t>6</w:t>
        </w:r>
      </w:ins>
      <w:ins w:id="193" w:author="Thuy Dao Xuan" w:date="2018-12-12T13:04:00Z">
        <w:r w:rsidRPr="00396FAA">
          <w:rPr>
            <w:rFonts w:asciiTheme="majorHAnsi" w:hAnsiTheme="majorHAnsi" w:cstheme="majorHAnsi"/>
            <w:noProof/>
            <w:webHidden/>
            <w:sz w:val="26"/>
            <w:szCs w:val="26"/>
            <w:rPrChange w:id="194"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195" w:author="Thuy Dao Xuan" w:date="2018-12-12T13:04:00Z">
              <w:rPr>
                <w:rStyle w:val="Hyperlink"/>
                <w:noProof/>
              </w:rPr>
            </w:rPrChange>
          </w:rPr>
          <w:fldChar w:fldCharType="end"/>
        </w:r>
      </w:ins>
    </w:p>
    <w:p w14:paraId="614DAEF7" w14:textId="4F61926E" w:rsidR="00396FAA" w:rsidRPr="00396FAA" w:rsidRDefault="00396FAA">
      <w:pPr>
        <w:pStyle w:val="TOC2"/>
        <w:tabs>
          <w:tab w:val="left" w:pos="660"/>
          <w:tab w:val="right" w:leader="dot" w:pos="10194"/>
        </w:tabs>
        <w:spacing w:after="120" w:line="360" w:lineRule="auto"/>
        <w:rPr>
          <w:ins w:id="196" w:author="Thuy Dao Xuan" w:date="2018-12-12T13:04:00Z"/>
          <w:rFonts w:asciiTheme="majorHAnsi" w:hAnsiTheme="majorHAnsi" w:cstheme="majorHAnsi"/>
          <w:noProof/>
          <w:sz w:val="26"/>
          <w:szCs w:val="26"/>
          <w:rPrChange w:id="197" w:author="Thuy Dao Xuan" w:date="2018-12-12T13:04:00Z">
            <w:rPr>
              <w:ins w:id="198" w:author="Thuy Dao Xuan" w:date="2018-12-12T13:04:00Z"/>
              <w:noProof/>
            </w:rPr>
          </w:rPrChange>
        </w:rPr>
        <w:pPrChange w:id="199" w:author="Thuy Dao Xuan" w:date="2018-12-12T13:05:00Z">
          <w:pPr>
            <w:pStyle w:val="TOC2"/>
            <w:tabs>
              <w:tab w:val="left" w:pos="660"/>
              <w:tab w:val="right" w:leader="dot" w:pos="10194"/>
            </w:tabs>
          </w:pPr>
        </w:pPrChange>
      </w:pPr>
      <w:ins w:id="200" w:author="Thuy Dao Xuan" w:date="2018-12-12T13:04:00Z">
        <w:r w:rsidRPr="00396FAA">
          <w:rPr>
            <w:rStyle w:val="Hyperlink"/>
            <w:rFonts w:asciiTheme="majorHAnsi" w:hAnsiTheme="majorHAnsi" w:cstheme="majorHAnsi"/>
            <w:noProof/>
            <w:sz w:val="26"/>
            <w:szCs w:val="26"/>
            <w:rPrChange w:id="201"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202"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203" w:author="Thuy Dao Xuan" w:date="2018-12-12T13:04:00Z">
              <w:rPr>
                <w:noProof/>
              </w:rPr>
            </w:rPrChange>
          </w:rPr>
          <w:instrText>HYPERLINK \l "_Toc532383219"</w:instrText>
        </w:r>
        <w:r w:rsidRPr="00396FAA">
          <w:rPr>
            <w:rStyle w:val="Hyperlink"/>
            <w:rFonts w:asciiTheme="majorHAnsi" w:hAnsiTheme="majorHAnsi" w:cstheme="majorHAnsi"/>
            <w:noProof/>
            <w:sz w:val="26"/>
            <w:szCs w:val="26"/>
            <w:rPrChange w:id="204"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205"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206" w:author="Thuy Dao Xuan" w:date="2018-12-12T13:04:00Z">
              <w:rPr>
                <w:rStyle w:val="Hyperlink"/>
                <w:noProof/>
              </w:rPr>
            </w:rPrChange>
          </w:rPr>
          <w:t>4.</w:t>
        </w:r>
        <w:r w:rsidRPr="00396FAA">
          <w:rPr>
            <w:rFonts w:asciiTheme="majorHAnsi" w:hAnsiTheme="majorHAnsi" w:cstheme="majorHAnsi"/>
            <w:noProof/>
            <w:sz w:val="26"/>
            <w:szCs w:val="26"/>
            <w:rPrChange w:id="207" w:author="Thuy Dao Xuan" w:date="2018-12-12T13:04:00Z">
              <w:rPr>
                <w:noProof/>
              </w:rPr>
            </w:rPrChange>
          </w:rPr>
          <w:tab/>
        </w:r>
        <w:r w:rsidRPr="00396FAA">
          <w:rPr>
            <w:rStyle w:val="Hyperlink"/>
            <w:rFonts w:asciiTheme="majorHAnsi" w:hAnsiTheme="majorHAnsi" w:cstheme="majorHAnsi"/>
            <w:noProof/>
            <w:sz w:val="26"/>
            <w:szCs w:val="26"/>
            <w:rPrChange w:id="208" w:author="Thuy Dao Xuan" w:date="2018-12-12T13:04:00Z">
              <w:rPr>
                <w:rStyle w:val="Hyperlink"/>
                <w:noProof/>
              </w:rPr>
            </w:rPrChange>
          </w:rPr>
          <w:t>Use case diagram</w:t>
        </w:r>
        <w:r w:rsidRPr="00396FAA">
          <w:rPr>
            <w:rFonts w:asciiTheme="majorHAnsi" w:hAnsiTheme="majorHAnsi" w:cstheme="majorHAnsi"/>
            <w:noProof/>
            <w:webHidden/>
            <w:sz w:val="26"/>
            <w:szCs w:val="26"/>
            <w:rPrChange w:id="209" w:author="Thuy Dao Xuan" w:date="2018-12-12T13:04:00Z">
              <w:rPr>
                <w:noProof/>
                <w:webHidden/>
              </w:rPr>
            </w:rPrChange>
          </w:rPr>
          <w:tab/>
        </w:r>
        <w:r w:rsidRPr="00396FAA">
          <w:rPr>
            <w:rFonts w:asciiTheme="majorHAnsi" w:hAnsiTheme="majorHAnsi" w:cstheme="majorHAnsi"/>
            <w:noProof/>
            <w:webHidden/>
            <w:sz w:val="26"/>
            <w:szCs w:val="26"/>
            <w:rPrChange w:id="210" w:author="Thuy Dao Xuan" w:date="2018-12-12T13:04:00Z">
              <w:rPr>
                <w:noProof/>
                <w:webHidden/>
              </w:rPr>
            </w:rPrChange>
          </w:rPr>
          <w:fldChar w:fldCharType="begin"/>
        </w:r>
        <w:r w:rsidRPr="00396FAA">
          <w:rPr>
            <w:rFonts w:asciiTheme="majorHAnsi" w:hAnsiTheme="majorHAnsi" w:cstheme="majorHAnsi"/>
            <w:noProof/>
            <w:webHidden/>
            <w:sz w:val="26"/>
            <w:szCs w:val="26"/>
            <w:rPrChange w:id="211" w:author="Thuy Dao Xuan" w:date="2018-12-12T13:04:00Z">
              <w:rPr>
                <w:noProof/>
                <w:webHidden/>
              </w:rPr>
            </w:rPrChange>
          </w:rPr>
          <w:instrText xml:space="preserve"> PAGEREF _Toc532383219 \h </w:instrText>
        </w:r>
      </w:ins>
      <w:r w:rsidRPr="00396FAA">
        <w:rPr>
          <w:rFonts w:asciiTheme="majorHAnsi" w:hAnsiTheme="majorHAnsi" w:cstheme="majorHAnsi"/>
          <w:noProof/>
          <w:webHidden/>
          <w:sz w:val="26"/>
          <w:szCs w:val="26"/>
          <w:rPrChange w:id="21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213" w:author="Thuy Dao Xuan" w:date="2018-12-12T13:04:00Z">
            <w:rPr>
              <w:noProof/>
              <w:webHidden/>
            </w:rPr>
          </w:rPrChange>
        </w:rPr>
        <w:fldChar w:fldCharType="separate"/>
      </w:r>
      <w:ins w:id="214" w:author="Thuy Dao Xuan" w:date="2018-12-12T13:05:00Z">
        <w:r w:rsidR="00396074">
          <w:rPr>
            <w:rFonts w:asciiTheme="majorHAnsi" w:hAnsiTheme="majorHAnsi" w:cstheme="majorHAnsi"/>
            <w:noProof/>
            <w:webHidden/>
            <w:sz w:val="26"/>
            <w:szCs w:val="26"/>
          </w:rPr>
          <w:t>7</w:t>
        </w:r>
      </w:ins>
      <w:ins w:id="215" w:author="Thuy Dao Xuan" w:date="2018-12-12T13:04:00Z">
        <w:r w:rsidRPr="00396FAA">
          <w:rPr>
            <w:rFonts w:asciiTheme="majorHAnsi" w:hAnsiTheme="majorHAnsi" w:cstheme="majorHAnsi"/>
            <w:noProof/>
            <w:webHidden/>
            <w:sz w:val="26"/>
            <w:szCs w:val="26"/>
            <w:rPrChange w:id="21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217" w:author="Thuy Dao Xuan" w:date="2018-12-12T13:04:00Z">
              <w:rPr>
                <w:rStyle w:val="Hyperlink"/>
                <w:noProof/>
              </w:rPr>
            </w:rPrChange>
          </w:rPr>
          <w:fldChar w:fldCharType="end"/>
        </w:r>
      </w:ins>
    </w:p>
    <w:p w14:paraId="7C3E34FC" w14:textId="1827E08C" w:rsidR="00396FAA" w:rsidRPr="00396FAA" w:rsidRDefault="00396FAA">
      <w:pPr>
        <w:pStyle w:val="TOC1"/>
        <w:tabs>
          <w:tab w:val="right" w:leader="dot" w:pos="10194"/>
        </w:tabs>
        <w:spacing w:after="120" w:line="360" w:lineRule="auto"/>
        <w:rPr>
          <w:ins w:id="218" w:author="Thuy Dao Xuan" w:date="2018-12-12T13:04:00Z"/>
          <w:rFonts w:asciiTheme="majorHAnsi" w:hAnsiTheme="majorHAnsi" w:cstheme="majorHAnsi"/>
          <w:noProof/>
          <w:sz w:val="26"/>
          <w:szCs w:val="26"/>
          <w:rPrChange w:id="219" w:author="Thuy Dao Xuan" w:date="2018-12-12T13:04:00Z">
            <w:rPr>
              <w:ins w:id="220" w:author="Thuy Dao Xuan" w:date="2018-12-12T13:04:00Z"/>
              <w:noProof/>
            </w:rPr>
          </w:rPrChange>
        </w:rPr>
        <w:pPrChange w:id="221" w:author="Thuy Dao Xuan" w:date="2018-12-12T13:05:00Z">
          <w:pPr>
            <w:pStyle w:val="TOC1"/>
            <w:tabs>
              <w:tab w:val="right" w:leader="dot" w:pos="10194"/>
            </w:tabs>
          </w:pPr>
        </w:pPrChange>
      </w:pPr>
      <w:ins w:id="222" w:author="Thuy Dao Xuan" w:date="2018-12-12T13:04:00Z">
        <w:r w:rsidRPr="00396FAA">
          <w:rPr>
            <w:rStyle w:val="Hyperlink"/>
            <w:rFonts w:asciiTheme="majorHAnsi" w:hAnsiTheme="majorHAnsi" w:cstheme="majorHAnsi"/>
            <w:noProof/>
            <w:sz w:val="26"/>
            <w:szCs w:val="26"/>
            <w:rPrChange w:id="22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22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225" w:author="Thuy Dao Xuan" w:date="2018-12-12T13:04:00Z">
              <w:rPr>
                <w:noProof/>
              </w:rPr>
            </w:rPrChange>
          </w:rPr>
          <w:instrText>HYPERLINK \l "_Toc532383220"</w:instrText>
        </w:r>
        <w:r w:rsidRPr="00396FAA">
          <w:rPr>
            <w:rStyle w:val="Hyperlink"/>
            <w:rFonts w:asciiTheme="majorHAnsi" w:hAnsiTheme="majorHAnsi" w:cstheme="majorHAnsi"/>
            <w:noProof/>
            <w:sz w:val="26"/>
            <w:szCs w:val="26"/>
            <w:rPrChange w:id="22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22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228" w:author="Thuy Dao Xuan" w:date="2018-12-12T13:04:00Z">
              <w:rPr>
                <w:rStyle w:val="Hyperlink"/>
                <w:noProof/>
              </w:rPr>
            </w:rPrChange>
          </w:rPr>
          <w:t>CƠ SỞ DỮ LIỆU</w:t>
        </w:r>
        <w:r w:rsidRPr="00396FAA">
          <w:rPr>
            <w:rFonts w:asciiTheme="majorHAnsi" w:hAnsiTheme="majorHAnsi" w:cstheme="majorHAnsi"/>
            <w:noProof/>
            <w:webHidden/>
            <w:sz w:val="26"/>
            <w:szCs w:val="26"/>
            <w:rPrChange w:id="229" w:author="Thuy Dao Xuan" w:date="2018-12-12T13:04:00Z">
              <w:rPr>
                <w:noProof/>
                <w:webHidden/>
              </w:rPr>
            </w:rPrChange>
          </w:rPr>
          <w:tab/>
        </w:r>
        <w:r w:rsidRPr="00396FAA">
          <w:rPr>
            <w:rFonts w:asciiTheme="majorHAnsi" w:hAnsiTheme="majorHAnsi" w:cstheme="majorHAnsi"/>
            <w:noProof/>
            <w:webHidden/>
            <w:sz w:val="26"/>
            <w:szCs w:val="26"/>
            <w:rPrChange w:id="230" w:author="Thuy Dao Xuan" w:date="2018-12-12T13:04:00Z">
              <w:rPr>
                <w:noProof/>
                <w:webHidden/>
              </w:rPr>
            </w:rPrChange>
          </w:rPr>
          <w:fldChar w:fldCharType="begin"/>
        </w:r>
        <w:r w:rsidRPr="00396FAA">
          <w:rPr>
            <w:rFonts w:asciiTheme="majorHAnsi" w:hAnsiTheme="majorHAnsi" w:cstheme="majorHAnsi"/>
            <w:noProof/>
            <w:webHidden/>
            <w:sz w:val="26"/>
            <w:szCs w:val="26"/>
            <w:rPrChange w:id="231" w:author="Thuy Dao Xuan" w:date="2018-12-12T13:04:00Z">
              <w:rPr>
                <w:noProof/>
                <w:webHidden/>
              </w:rPr>
            </w:rPrChange>
          </w:rPr>
          <w:instrText xml:space="preserve"> PAGEREF _Toc532383220 \h </w:instrText>
        </w:r>
      </w:ins>
      <w:r w:rsidRPr="00396FAA">
        <w:rPr>
          <w:rFonts w:asciiTheme="majorHAnsi" w:hAnsiTheme="majorHAnsi" w:cstheme="majorHAnsi"/>
          <w:noProof/>
          <w:webHidden/>
          <w:sz w:val="26"/>
          <w:szCs w:val="26"/>
          <w:rPrChange w:id="23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233" w:author="Thuy Dao Xuan" w:date="2018-12-12T13:04:00Z">
            <w:rPr>
              <w:noProof/>
              <w:webHidden/>
            </w:rPr>
          </w:rPrChange>
        </w:rPr>
        <w:fldChar w:fldCharType="separate"/>
      </w:r>
      <w:ins w:id="234" w:author="Thuy Dao Xuan" w:date="2018-12-12T13:05:00Z">
        <w:r w:rsidR="00396074">
          <w:rPr>
            <w:rFonts w:asciiTheme="majorHAnsi" w:hAnsiTheme="majorHAnsi" w:cstheme="majorHAnsi"/>
            <w:noProof/>
            <w:webHidden/>
            <w:sz w:val="26"/>
            <w:szCs w:val="26"/>
          </w:rPr>
          <w:t>10</w:t>
        </w:r>
      </w:ins>
      <w:ins w:id="235" w:author="Thuy Dao Xuan" w:date="2018-12-12T13:04:00Z">
        <w:r w:rsidRPr="00396FAA">
          <w:rPr>
            <w:rFonts w:asciiTheme="majorHAnsi" w:hAnsiTheme="majorHAnsi" w:cstheme="majorHAnsi"/>
            <w:noProof/>
            <w:webHidden/>
            <w:sz w:val="26"/>
            <w:szCs w:val="26"/>
            <w:rPrChange w:id="23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237" w:author="Thuy Dao Xuan" w:date="2018-12-12T13:04:00Z">
              <w:rPr>
                <w:rStyle w:val="Hyperlink"/>
                <w:noProof/>
              </w:rPr>
            </w:rPrChange>
          </w:rPr>
          <w:fldChar w:fldCharType="end"/>
        </w:r>
      </w:ins>
    </w:p>
    <w:p w14:paraId="7983A007" w14:textId="7E6E4430" w:rsidR="00396FAA" w:rsidRPr="00396FAA" w:rsidRDefault="00396FAA">
      <w:pPr>
        <w:pStyle w:val="TOC2"/>
        <w:tabs>
          <w:tab w:val="left" w:pos="660"/>
          <w:tab w:val="right" w:leader="dot" w:pos="10194"/>
        </w:tabs>
        <w:spacing w:after="120" w:line="360" w:lineRule="auto"/>
        <w:rPr>
          <w:ins w:id="238" w:author="Thuy Dao Xuan" w:date="2018-12-12T13:04:00Z"/>
          <w:rFonts w:asciiTheme="majorHAnsi" w:hAnsiTheme="majorHAnsi" w:cstheme="majorHAnsi"/>
          <w:noProof/>
          <w:sz w:val="26"/>
          <w:szCs w:val="26"/>
          <w:rPrChange w:id="239" w:author="Thuy Dao Xuan" w:date="2018-12-12T13:04:00Z">
            <w:rPr>
              <w:ins w:id="240" w:author="Thuy Dao Xuan" w:date="2018-12-12T13:04:00Z"/>
              <w:noProof/>
            </w:rPr>
          </w:rPrChange>
        </w:rPr>
        <w:pPrChange w:id="241" w:author="Thuy Dao Xuan" w:date="2018-12-12T13:05:00Z">
          <w:pPr>
            <w:pStyle w:val="TOC2"/>
            <w:tabs>
              <w:tab w:val="left" w:pos="660"/>
              <w:tab w:val="right" w:leader="dot" w:pos="10194"/>
            </w:tabs>
          </w:pPr>
        </w:pPrChange>
      </w:pPr>
      <w:ins w:id="242" w:author="Thuy Dao Xuan" w:date="2018-12-12T13:04:00Z">
        <w:r w:rsidRPr="00396FAA">
          <w:rPr>
            <w:rStyle w:val="Hyperlink"/>
            <w:rFonts w:asciiTheme="majorHAnsi" w:hAnsiTheme="majorHAnsi" w:cstheme="majorHAnsi"/>
            <w:noProof/>
            <w:sz w:val="26"/>
            <w:szCs w:val="26"/>
            <w:rPrChange w:id="24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24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245" w:author="Thuy Dao Xuan" w:date="2018-12-12T13:04:00Z">
              <w:rPr>
                <w:noProof/>
              </w:rPr>
            </w:rPrChange>
          </w:rPr>
          <w:instrText>HYPERLINK \l "_Toc532383221"</w:instrText>
        </w:r>
        <w:r w:rsidRPr="00396FAA">
          <w:rPr>
            <w:rStyle w:val="Hyperlink"/>
            <w:rFonts w:asciiTheme="majorHAnsi" w:hAnsiTheme="majorHAnsi" w:cstheme="majorHAnsi"/>
            <w:noProof/>
            <w:sz w:val="26"/>
            <w:szCs w:val="26"/>
            <w:rPrChange w:id="24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24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248" w:author="Thuy Dao Xuan" w:date="2018-12-12T13:04:00Z">
              <w:rPr>
                <w:rStyle w:val="Hyperlink"/>
                <w:noProof/>
              </w:rPr>
            </w:rPrChange>
          </w:rPr>
          <w:t>1.</w:t>
        </w:r>
        <w:r w:rsidRPr="00396FAA">
          <w:rPr>
            <w:rFonts w:asciiTheme="majorHAnsi" w:hAnsiTheme="majorHAnsi" w:cstheme="majorHAnsi"/>
            <w:noProof/>
            <w:sz w:val="26"/>
            <w:szCs w:val="26"/>
            <w:rPrChange w:id="249" w:author="Thuy Dao Xuan" w:date="2018-12-12T13:04:00Z">
              <w:rPr>
                <w:noProof/>
              </w:rPr>
            </w:rPrChange>
          </w:rPr>
          <w:tab/>
        </w:r>
        <w:r w:rsidRPr="00396FAA">
          <w:rPr>
            <w:rStyle w:val="Hyperlink"/>
            <w:rFonts w:asciiTheme="majorHAnsi" w:hAnsiTheme="majorHAnsi" w:cstheme="majorHAnsi"/>
            <w:noProof/>
            <w:sz w:val="26"/>
            <w:szCs w:val="26"/>
            <w:rPrChange w:id="250" w:author="Thuy Dao Xuan" w:date="2018-12-12T13:04:00Z">
              <w:rPr>
                <w:rStyle w:val="Hyperlink"/>
                <w:noProof/>
              </w:rPr>
            </w:rPrChange>
          </w:rPr>
          <w:t>Mô hình ERD</w:t>
        </w:r>
        <w:r w:rsidRPr="00396FAA">
          <w:rPr>
            <w:rFonts w:asciiTheme="majorHAnsi" w:hAnsiTheme="majorHAnsi" w:cstheme="majorHAnsi"/>
            <w:noProof/>
            <w:webHidden/>
            <w:sz w:val="26"/>
            <w:szCs w:val="26"/>
            <w:rPrChange w:id="251" w:author="Thuy Dao Xuan" w:date="2018-12-12T13:04:00Z">
              <w:rPr>
                <w:noProof/>
                <w:webHidden/>
              </w:rPr>
            </w:rPrChange>
          </w:rPr>
          <w:tab/>
        </w:r>
        <w:r w:rsidRPr="00396FAA">
          <w:rPr>
            <w:rFonts w:asciiTheme="majorHAnsi" w:hAnsiTheme="majorHAnsi" w:cstheme="majorHAnsi"/>
            <w:noProof/>
            <w:webHidden/>
            <w:sz w:val="26"/>
            <w:szCs w:val="26"/>
            <w:rPrChange w:id="252" w:author="Thuy Dao Xuan" w:date="2018-12-12T13:04:00Z">
              <w:rPr>
                <w:noProof/>
                <w:webHidden/>
              </w:rPr>
            </w:rPrChange>
          </w:rPr>
          <w:fldChar w:fldCharType="begin"/>
        </w:r>
        <w:r w:rsidRPr="00396FAA">
          <w:rPr>
            <w:rFonts w:asciiTheme="majorHAnsi" w:hAnsiTheme="majorHAnsi" w:cstheme="majorHAnsi"/>
            <w:noProof/>
            <w:webHidden/>
            <w:sz w:val="26"/>
            <w:szCs w:val="26"/>
            <w:rPrChange w:id="253" w:author="Thuy Dao Xuan" w:date="2018-12-12T13:04:00Z">
              <w:rPr>
                <w:noProof/>
                <w:webHidden/>
              </w:rPr>
            </w:rPrChange>
          </w:rPr>
          <w:instrText xml:space="preserve"> PAGEREF _Toc532383221 \h </w:instrText>
        </w:r>
      </w:ins>
      <w:r w:rsidRPr="00396FAA">
        <w:rPr>
          <w:rFonts w:asciiTheme="majorHAnsi" w:hAnsiTheme="majorHAnsi" w:cstheme="majorHAnsi"/>
          <w:noProof/>
          <w:webHidden/>
          <w:sz w:val="26"/>
          <w:szCs w:val="26"/>
          <w:rPrChange w:id="254"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255" w:author="Thuy Dao Xuan" w:date="2018-12-12T13:04:00Z">
            <w:rPr>
              <w:noProof/>
              <w:webHidden/>
            </w:rPr>
          </w:rPrChange>
        </w:rPr>
        <w:fldChar w:fldCharType="separate"/>
      </w:r>
      <w:ins w:id="256" w:author="Thuy Dao Xuan" w:date="2018-12-12T13:05:00Z">
        <w:r w:rsidR="00396074">
          <w:rPr>
            <w:rFonts w:asciiTheme="majorHAnsi" w:hAnsiTheme="majorHAnsi" w:cstheme="majorHAnsi"/>
            <w:noProof/>
            <w:webHidden/>
            <w:sz w:val="26"/>
            <w:szCs w:val="26"/>
          </w:rPr>
          <w:t>10</w:t>
        </w:r>
      </w:ins>
      <w:ins w:id="257" w:author="Thuy Dao Xuan" w:date="2018-12-12T13:04:00Z">
        <w:r w:rsidRPr="00396FAA">
          <w:rPr>
            <w:rFonts w:asciiTheme="majorHAnsi" w:hAnsiTheme="majorHAnsi" w:cstheme="majorHAnsi"/>
            <w:noProof/>
            <w:webHidden/>
            <w:sz w:val="26"/>
            <w:szCs w:val="26"/>
            <w:rPrChange w:id="258"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259" w:author="Thuy Dao Xuan" w:date="2018-12-12T13:04:00Z">
              <w:rPr>
                <w:rStyle w:val="Hyperlink"/>
                <w:noProof/>
              </w:rPr>
            </w:rPrChange>
          </w:rPr>
          <w:fldChar w:fldCharType="end"/>
        </w:r>
      </w:ins>
    </w:p>
    <w:p w14:paraId="499F2FBE" w14:textId="5618FDE6" w:rsidR="00396FAA" w:rsidRPr="00396FAA" w:rsidRDefault="00396FAA">
      <w:pPr>
        <w:pStyle w:val="TOC2"/>
        <w:tabs>
          <w:tab w:val="left" w:pos="660"/>
          <w:tab w:val="right" w:leader="dot" w:pos="10194"/>
        </w:tabs>
        <w:spacing w:after="120" w:line="360" w:lineRule="auto"/>
        <w:rPr>
          <w:ins w:id="260" w:author="Thuy Dao Xuan" w:date="2018-12-12T13:04:00Z"/>
          <w:rFonts w:asciiTheme="majorHAnsi" w:hAnsiTheme="majorHAnsi" w:cstheme="majorHAnsi"/>
          <w:noProof/>
          <w:sz w:val="26"/>
          <w:szCs w:val="26"/>
          <w:rPrChange w:id="261" w:author="Thuy Dao Xuan" w:date="2018-12-12T13:04:00Z">
            <w:rPr>
              <w:ins w:id="262" w:author="Thuy Dao Xuan" w:date="2018-12-12T13:04:00Z"/>
              <w:noProof/>
            </w:rPr>
          </w:rPrChange>
        </w:rPr>
        <w:pPrChange w:id="263" w:author="Thuy Dao Xuan" w:date="2018-12-12T13:05:00Z">
          <w:pPr>
            <w:pStyle w:val="TOC2"/>
            <w:tabs>
              <w:tab w:val="left" w:pos="660"/>
              <w:tab w:val="right" w:leader="dot" w:pos="10194"/>
            </w:tabs>
          </w:pPr>
        </w:pPrChange>
      </w:pPr>
      <w:ins w:id="264" w:author="Thuy Dao Xuan" w:date="2018-12-12T13:04:00Z">
        <w:r w:rsidRPr="00396FAA">
          <w:rPr>
            <w:rStyle w:val="Hyperlink"/>
            <w:rFonts w:asciiTheme="majorHAnsi" w:hAnsiTheme="majorHAnsi" w:cstheme="majorHAnsi"/>
            <w:noProof/>
            <w:sz w:val="26"/>
            <w:szCs w:val="26"/>
            <w:rPrChange w:id="265"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266"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267" w:author="Thuy Dao Xuan" w:date="2018-12-12T13:04:00Z">
              <w:rPr>
                <w:noProof/>
              </w:rPr>
            </w:rPrChange>
          </w:rPr>
          <w:instrText>HYPERLINK \l "_Toc532383222"</w:instrText>
        </w:r>
        <w:r w:rsidRPr="00396FAA">
          <w:rPr>
            <w:rStyle w:val="Hyperlink"/>
            <w:rFonts w:asciiTheme="majorHAnsi" w:hAnsiTheme="majorHAnsi" w:cstheme="majorHAnsi"/>
            <w:noProof/>
            <w:sz w:val="26"/>
            <w:szCs w:val="26"/>
            <w:rPrChange w:id="268"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269"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270" w:author="Thuy Dao Xuan" w:date="2018-12-12T13:04:00Z">
              <w:rPr>
                <w:rStyle w:val="Hyperlink"/>
                <w:noProof/>
              </w:rPr>
            </w:rPrChange>
          </w:rPr>
          <w:t>2.</w:t>
        </w:r>
        <w:r w:rsidRPr="00396FAA">
          <w:rPr>
            <w:rFonts w:asciiTheme="majorHAnsi" w:hAnsiTheme="majorHAnsi" w:cstheme="majorHAnsi"/>
            <w:noProof/>
            <w:sz w:val="26"/>
            <w:szCs w:val="26"/>
            <w:rPrChange w:id="271" w:author="Thuy Dao Xuan" w:date="2018-12-12T13:04:00Z">
              <w:rPr>
                <w:noProof/>
              </w:rPr>
            </w:rPrChange>
          </w:rPr>
          <w:tab/>
        </w:r>
        <w:r w:rsidRPr="00396FAA">
          <w:rPr>
            <w:rStyle w:val="Hyperlink"/>
            <w:rFonts w:asciiTheme="majorHAnsi" w:hAnsiTheme="majorHAnsi" w:cstheme="majorHAnsi"/>
            <w:noProof/>
            <w:sz w:val="26"/>
            <w:szCs w:val="26"/>
            <w:rPrChange w:id="272" w:author="Thuy Dao Xuan" w:date="2018-12-12T13:04:00Z">
              <w:rPr>
                <w:rStyle w:val="Hyperlink"/>
                <w:noProof/>
              </w:rPr>
            </w:rPrChange>
          </w:rPr>
          <w:t>Database diagram</w:t>
        </w:r>
        <w:r w:rsidRPr="00396FAA">
          <w:rPr>
            <w:rFonts w:asciiTheme="majorHAnsi" w:hAnsiTheme="majorHAnsi" w:cstheme="majorHAnsi"/>
            <w:noProof/>
            <w:webHidden/>
            <w:sz w:val="26"/>
            <w:szCs w:val="26"/>
            <w:rPrChange w:id="273" w:author="Thuy Dao Xuan" w:date="2018-12-12T13:04:00Z">
              <w:rPr>
                <w:noProof/>
                <w:webHidden/>
              </w:rPr>
            </w:rPrChange>
          </w:rPr>
          <w:tab/>
        </w:r>
        <w:r w:rsidRPr="00396FAA">
          <w:rPr>
            <w:rFonts w:asciiTheme="majorHAnsi" w:hAnsiTheme="majorHAnsi" w:cstheme="majorHAnsi"/>
            <w:noProof/>
            <w:webHidden/>
            <w:sz w:val="26"/>
            <w:szCs w:val="26"/>
            <w:rPrChange w:id="274" w:author="Thuy Dao Xuan" w:date="2018-12-12T13:04:00Z">
              <w:rPr>
                <w:noProof/>
                <w:webHidden/>
              </w:rPr>
            </w:rPrChange>
          </w:rPr>
          <w:fldChar w:fldCharType="begin"/>
        </w:r>
        <w:r w:rsidRPr="00396FAA">
          <w:rPr>
            <w:rFonts w:asciiTheme="majorHAnsi" w:hAnsiTheme="majorHAnsi" w:cstheme="majorHAnsi"/>
            <w:noProof/>
            <w:webHidden/>
            <w:sz w:val="26"/>
            <w:szCs w:val="26"/>
            <w:rPrChange w:id="275" w:author="Thuy Dao Xuan" w:date="2018-12-12T13:04:00Z">
              <w:rPr>
                <w:noProof/>
                <w:webHidden/>
              </w:rPr>
            </w:rPrChange>
          </w:rPr>
          <w:instrText xml:space="preserve"> PAGEREF _Toc532383222 \h </w:instrText>
        </w:r>
      </w:ins>
      <w:r w:rsidRPr="00396FAA">
        <w:rPr>
          <w:rFonts w:asciiTheme="majorHAnsi" w:hAnsiTheme="majorHAnsi" w:cstheme="majorHAnsi"/>
          <w:noProof/>
          <w:webHidden/>
          <w:sz w:val="26"/>
          <w:szCs w:val="26"/>
          <w:rPrChange w:id="27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277" w:author="Thuy Dao Xuan" w:date="2018-12-12T13:04:00Z">
            <w:rPr>
              <w:noProof/>
              <w:webHidden/>
            </w:rPr>
          </w:rPrChange>
        </w:rPr>
        <w:fldChar w:fldCharType="separate"/>
      </w:r>
      <w:ins w:id="278" w:author="Thuy Dao Xuan" w:date="2018-12-12T13:05:00Z">
        <w:r w:rsidR="00396074">
          <w:rPr>
            <w:rFonts w:asciiTheme="majorHAnsi" w:hAnsiTheme="majorHAnsi" w:cstheme="majorHAnsi"/>
            <w:noProof/>
            <w:webHidden/>
            <w:sz w:val="26"/>
            <w:szCs w:val="26"/>
          </w:rPr>
          <w:t>10</w:t>
        </w:r>
      </w:ins>
      <w:ins w:id="279" w:author="Thuy Dao Xuan" w:date="2018-12-12T13:04:00Z">
        <w:r w:rsidRPr="00396FAA">
          <w:rPr>
            <w:rFonts w:asciiTheme="majorHAnsi" w:hAnsiTheme="majorHAnsi" w:cstheme="majorHAnsi"/>
            <w:noProof/>
            <w:webHidden/>
            <w:sz w:val="26"/>
            <w:szCs w:val="26"/>
            <w:rPrChange w:id="28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281" w:author="Thuy Dao Xuan" w:date="2018-12-12T13:04:00Z">
              <w:rPr>
                <w:rStyle w:val="Hyperlink"/>
                <w:noProof/>
              </w:rPr>
            </w:rPrChange>
          </w:rPr>
          <w:fldChar w:fldCharType="end"/>
        </w:r>
      </w:ins>
    </w:p>
    <w:p w14:paraId="7AF767F5" w14:textId="50F663A6" w:rsidR="00396FAA" w:rsidRPr="00396FAA" w:rsidRDefault="00396FAA">
      <w:pPr>
        <w:pStyle w:val="TOC2"/>
        <w:tabs>
          <w:tab w:val="left" w:pos="660"/>
          <w:tab w:val="right" w:leader="dot" w:pos="10194"/>
        </w:tabs>
        <w:spacing w:after="120" w:line="360" w:lineRule="auto"/>
        <w:rPr>
          <w:ins w:id="282" w:author="Thuy Dao Xuan" w:date="2018-12-12T13:04:00Z"/>
          <w:rFonts w:asciiTheme="majorHAnsi" w:hAnsiTheme="majorHAnsi" w:cstheme="majorHAnsi"/>
          <w:noProof/>
          <w:sz w:val="26"/>
          <w:szCs w:val="26"/>
          <w:rPrChange w:id="283" w:author="Thuy Dao Xuan" w:date="2018-12-12T13:04:00Z">
            <w:rPr>
              <w:ins w:id="284" w:author="Thuy Dao Xuan" w:date="2018-12-12T13:04:00Z"/>
              <w:noProof/>
            </w:rPr>
          </w:rPrChange>
        </w:rPr>
        <w:pPrChange w:id="285" w:author="Thuy Dao Xuan" w:date="2018-12-12T13:05:00Z">
          <w:pPr>
            <w:pStyle w:val="TOC2"/>
            <w:tabs>
              <w:tab w:val="left" w:pos="660"/>
              <w:tab w:val="right" w:leader="dot" w:pos="10194"/>
            </w:tabs>
          </w:pPr>
        </w:pPrChange>
      </w:pPr>
      <w:ins w:id="286" w:author="Thuy Dao Xuan" w:date="2018-12-12T13:04:00Z">
        <w:r w:rsidRPr="00396FAA">
          <w:rPr>
            <w:rStyle w:val="Hyperlink"/>
            <w:rFonts w:asciiTheme="majorHAnsi" w:hAnsiTheme="majorHAnsi" w:cstheme="majorHAnsi"/>
            <w:noProof/>
            <w:sz w:val="26"/>
            <w:szCs w:val="26"/>
            <w:rPrChange w:id="28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28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289" w:author="Thuy Dao Xuan" w:date="2018-12-12T13:04:00Z">
              <w:rPr>
                <w:noProof/>
              </w:rPr>
            </w:rPrChange>
          </w:rPr>
          <w:instrText>HYPERLINK \l "_Toc532383223"</w:instrText>
        </w:r>
        <w:r w:rsidRPr="00396FAA">
          <w:rPr>
            <w:rStyle w:val="Hyperlink"/>
            <w:rFonts w:asciiTheme="majorHAnsi" w:hAnsiTheme="majorHAnsi" w:cstheme="majorHAnsi"/>
            <w:noProof/>
            <w:sz w:val="26"/>
            <w:szCs w:val="26"/>
            <w:rPrChange w:id="29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291" w:author="Thuy Dao Xuan" w:date="2018-12-12T13:04:00Z">
              <w:rPr>
                <w:rStyle w:val="Hyperlink"/>
                <w:noProof/>
              </w:rPr>
            </w:rPrChange>
          </w:rPr>
          <w:fldChar w:fldCharType="separate"/>
        </w:r>
        <w:r w:rsidRPr="00396FAA">
          <w:rPr>
            <w:rStyle w:val="Hyperlink"/>
            <w:rFonts w:asciiTheme="majorHAnsi" w:hAnsiTheme="majorHAnsi" w:cstheme="majorHAnsi"/>
            <w:bCs/>
            <w:i/>
            <w:iCs/>
            <w:noProof/>
            <w:sz w:val="26"/>
            <w:szCs w:val="26"/>
            <w:rPrChange w:id="292" w:author="Thuy Dao Xuan" w:date="2018-12-12T13:04:00Z">
              <w:rPr>
                <w:rStyle w:val="Hyperlink"/>
                <w:bCs/>
                <w:i/>
                <w:iCs/>
                <w:noProof/>
              </w:rPr>
            </w:rPrChange>
          </w:rPr>
          <w:t>3.</w:t>
        </w:r>
        <w:r w:rsidRPr="00396FAA">
          <w:rPr>
            <w:rFonts w:asciiTheme="majorHAnsi" w:hAnsiTheme="majorHAnsi" w:cstheme="majorHAnsi"/>
            <w:noProof/>
            <w:sz w:val="26"/>
            <w:szCs w:val="26"/>
            <w:rPrChange w:id="293" w:author="Thuy Dao Xuan" w:date="2018-12-12T13:04:00Z">
              <w:rPr>
                <w:noProof/>
              </w:rPr>
            </w:rPrChange>
          </w:rPr>
          <w:tab/>
        </w:r>
        <w:r w:rsidRPr="00396FAA">
          <w:rPr>
            <w:rStyle w:val="Hyperlink"/>
            <w:rFonts w:asciiTheme="majorHAnsi" w:hAnsiTheme="majorHAnsi" w:cstheme="majorHAnsi"/>
            <w:noProof/>
            <w:sz w:val="26"/>
            <w:szCs w:val="26"/>
            <w:rPrChange w:id="294" w:author="Thuy Dao Xuan" w:date="2018-12-12T13:04:00Z">
              <w:rPr>
                <w:rStyle w:val="Hyperlink"/>
                <w:noProof/>
              </w:rPr>
            </w:rPrChange>
          </w:rPr>
          <w:t>Stored Procedures</w:t>
        </w:r>
        <w:r w:rsidRPr="00396FAA">
          <w:rPr>
            <w:rFonts w:asciiTheme="majorHAnsi" w:hAnsiTheme="majorHAnsi" w:cstheme="majorHAnsi"/>
            <w:noProof/>
            <w:webHidden/>
            <w:sz w:val="26"/>
            <w:szCs w:val="26"/>
            <w:rPrChange w:id="295" w:author="Thuy Dao Xuan" w:date="2018-12-12T13:04:00Z">
              <w:rPr>
                <w:noProof/>
                <w:webHidden/>
              </w:rPr>
            </w:rPrChange>
          </w:rPr>
          <w:tab/>
        </w:r>
        <w:r w:rsidRPr="00396FAA">
          <w:rPr>
            <w:rFonts w:asciiTheme="majorHAnsi" w:hAnsiTheme="majorHAnsi" w:cstheme="majorHAnsi"/>
            <w:noProof/>
            <w:webHidden/>
            <w:sz w:val="26"/>
            <w:szCs w:val="26"/>
            <w:rPrChange w:id="296" w:author="Thuy Dao Xuan" w:date="2018-12-12T13:04:00Z">
              <w:rPr>
                <w:noProof/>
                <w:webHidden/>
              </w:rPr>
            </w:rPrChange>
          </w:rPr>
          <w:fldChar w:fldCharType="begin"/>
        </w:r>
        <w:r w:rsidRPr="00396FAA">
          <w:rPr>
            <w:rFonts w:asciiTheme="majorHAnsi" w:hAnsiTheme="majorHAnsi" w:cstheme="majorHAnsi"/>
            <w:noProof/>
            <w:webHidden/>
            <w:sz w:val="26"/>
            <w:szCs w:val="26"/>
            <w:rPrChange w:id="297" w:author="Thuy Dao Xuan" w:date="2018-12-12T13:04:00Z">
              <w:rPr>
                <w:noProof/>
                <w:webHidden/>
              </w:rPr>
            </w:rPrChange>
          </w:rPr>
          <w:instrText xml:space="preserve"> PAGEREF _Toc532383223 \h </w:instrText>
        </w:r>
      </w:ins>
      <w:r w:rsidRPr="00396FAA">
        <w:rPr>
          <w:rFonts w:asciiTheme="majorHAnsi" w:hAnsiTheme="majorHAnsi" w:cstheme="majorHAnsi"/>
          <w:noProof/>
          <w:webHidden/>
          <w:sz w:val="26"/>
          <w:szCs w:val="26"/>
          <w:rPrChange w:id="29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299" w:author="Thuy Dao Xuan" w:date="2018-12-12T13:04:00Z">
            <w:rPr>
              <w:noProof/>
              <w:webHidden/>
            </w:rPr>
          </w:rPrChange>
        </w:rPr>
        <w:fldChar w:fldCharType="separate"/>
      </w:r>
      <w:ins w:id="300" w:author="Thuy Dao Xuan" w:date="2018-12-12T13:05:00Z">
        <w:r w:rsidR="00396074">
          <w:rPr>
            <w:rFonts w:asciiTheme="majorHAnsi" w:hAnsiTheme="majorHAnsi" w:cstheme="majorHAnsi"/>
            <w:noProof/>
            <w:webHidden/>
            <w:sz w:val="26"/>
            <w:szCs w:val="26"/>
          </w:rPr>
          <w:t>10</w:t>
        </w:r>
      </w:ins>
      <w:ins w:id="301" w:author="Thuy Dao Xuan" w:date="2018-12-12T13:04:00Z">
        <w:r w:rsidRPr="00396FAA">
          <w:rPr>
            <w:rFonts w:asciiTheme="majorHAnsi" w:hAnsiTheme="majorHAnsi" w:cstheme="majorHAnsi"/>
            <w:noProof/>
            <w:webHidden/>
            <w:sz w:val="26"/>
            <w:szCs w:val="26"/>
            <w:rPrChange w:id="30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303" w:author="Thuy Dao Xuan" w:date="2018-12-12T13:04:00Z">
              <w:rPr>
                <w:rStyle w:val="Hyperlink"/>
                <w:noProof/>
              </w:rPr>
            </w:rPrChange>
          </w:rPr>
          <w:fldChar w:fldCharType="end"/>
        </w:r>
      </w:ins>
    </w:p>
    <w:p w14:paraId="005C1D57" w14:textId="6563DBD4" w:rsidR="00396FAA" w:rsidRPr="00396FAA" w:rsidRDefault="00396FAA">
      <w:pPr>
        <w:pStyle w:val="TOC2"/>
        <w:tabs>
          <w:tab w:val="left" w:pos="660"/>
          <w:tab w:val="right" w:leader="dot" w:pos="10194"/>
        </w:tabs>
        <w:spacing w:after="120" w:line="360" w:lineRule="auto"/>
        <w:rPr>
          <w:ins w:id="304" w:author="Thuy Dao Xuan" w:date="2018-12-12T13:04:00Z"/>
          <w:rFonts w:asciiTheme="majorHAnsi" w:hAnsiTheme="majorHAnsi" w:cstheme="majorHAnsi"/>
          <w:noProof/>
          <w:sz w:val="26"/>
          <w:szCs w:val="26"/>
          <w:rPrChange w:id="305" w:author="Thuy Dao Xuan" w:date="2018-12-12T13:04:00Z">
            <w:rPr>
              <w:ins w:id="306" w:author="Thuy Dao Xuan" w:date="2018-12-12T13:04:00Z"/>
              <w:noProof/>
            </w:rPr>
          </w:rPrChange>
        </w:rPr>
        <w:pPrChange w:id="307" w:author="Thuy Dao Xuan" w:date="2018-12-12T13:05:00Z">
          <w:pPr>
            <w:pStyle w:val="TOC2"/>
            <w:tabs>
              <w:tab w:val="left" w:pos="660"/>
              <w:tab w:val="right" w:leader="dot" w:pos="10194"/>
            </w:tabs>
          </w:pPr>
        </w:pPrChange>
      </w:pPr>
      <w:ins w:id="308" w:author="Thuy Dao Xuan" w:date="2018-12-12T13:04:00Z">
        <w:r w:rsidRPr="00396FAA">
          <w:rPr>
            <w:rStyle w:val="Hyperlink"/>
            <w:rFonts w:asciiTheme="majorHAnsi" w:hAnsiTheme="majorHAnsi" w:cstheme="majorHAnsi"/>
            <w:noProof/>
            <w:sz w:val="26"/>
            <w:szCs w:val="26"/>
            <w:rPrChange w:id="30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1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11" w:author="Thuy Dao Xuan" w:date="2018-12-12T13:04:00Z">
              <w:rPr>
                <w:noProof/>
              </w:rPr>
            </w:rPrChange>
          </w:rPr>
          <w:instrText>HYPERLINK \l "_Toc532383224"</w:instrText>
        </w:r>
        <w:r w:rsidRPr="00396FAA">
          <w:rPr>
            <w:rStyle w:val="Hyperlink"/>
            <w:rFonts w:asciiTheme="majorHAnsi" w:hAnsiTheme="majorHAnsi" w:cstheme="majorHAnsi"/>
            <w:noProof/>
            <w:sz w:val="26"/>
            <w:szCs w:val="26"/>
            <w:rPrChange w:id="31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31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314" w:author="Thuy Dao Xuan" w:date="2018-12-12T13:04:00Z">
              <w:rPr>
                <w:rStyle w:val="Hyperlink"/>
                <w:noProof/>
              </w:rPr>
            </w:rPrChange>
          </w:rPr>
          <w:t>4.</w:t>
        </w:r>
        <w:r w:rsidRPr="00396FAA">
          <w:rPr>
            <w:rFonts w:asciiTheme="majorHAnsi" w:hAnsiTheme="majorHAnsi" w:cstheme="majorHAnsi"/>
            <w:noProof/>
            <w:sz w:val="26"/>
            <w:szCs w:val="26"/>
            <w:rPrChange w:id="315" w:author="Thuy Dao Xuan" w:date="2018-12-12T13:04:00Z">
              <w:rPr>
                <w:noProof/>
              </w:rPr>
            </w:rPrChange>
          </w:rPr>
          <w:tab/>
        </w:r>
        <w:r w:rsidRPr="00396FAA">
          <w:rPr>
            <w:rStyle w:val="Hyperlink"/>
            <w:rFonts w:asciiTheme="majorHAnsi" w:hAnsiTheme="majorHAnsi" w:cstheme="majorHAnsi"/>
            <w:noProof/>
            <w:sz w:val="26"/>
            <w:szCs w:val="26"/>
            <w:rPrChange w:id="316" w:author="Thuy Dao Xuan" w:date="2018-12-12T13:04:00Z">
              <w:rPr>
                <w:rStyle w:val="Hyperlink"/>
                <w:noProof/>
              </w:rPr>
            </w:rPrChange>
          </w:rPr>
          <w:t>Một số trigger nổi bật</w:t>
        </w:r>
        <w:r w:rsidRPr="00396FAA">
          <w:rPr>
            <w:rFonts w:asciiTheme="majorHAnsi" w:hAnsiTheme="majorHAnsi" w:cstheme="majorHAnsi"/>
            <w:noProof/>
            <w:webHidden/>
            <w:sz w:val="26"/>
            <w:szCs w:val="26"/>
            <w:rPrChange w:id="317" w:author="Thuy Dao Xuan" w:date="2018-12-12T13:04:00Z">
              <w:rPr>
                <w:noProof/>
                <w:webHidden/>
              </w:rPr>
            </w:rPrChange>
          </w:rPr>
          <w:tab/>
        </w:r>
        <w:r w:rsidRPr="00396FAA">
          <w:rPr>
            <w:rFonts w:asciiTheme="majorHAnsi" w:hAnsiTheme="majorHAnsi" w:cstheme="majorHAnsi"/>
            <w:noProof/>
            <w:webHidden/>
            <w:sz w:val="26"/>
            <w:szCs w:val="26"/>
            <w:rPrChange w:id="318" w:author="Thuy Dao Xuan" w:date="2018-12-12T13:04:00Z">
              <w:rPr>
                <w:noProof/>
                <w:webHidden/>
              </w:rPr>
            </w:rPrChange>
          </w:rPr>
          <w:fldChar w:fldCharType="begin"/>
        </w:r>
        <w:r w:rsidRPr="00396FAA">
          <w:rPr>
            <w:rFonts w:asciiTheme="majorHAnsi" w:hAnsiTheme="majorHAnsi" w:cstheme="majorHAnsi"/>
            <w:noProof/>
            <w:webHidden/>
            <w:sz w:val="26"/>
            <w:szCs w:val="26"/>
            <w:rPrChange w:id="319" w:author="Thuy Dao Xuan" w:date="2018-12-12T13:04:00Z">
              <w:rPr>
                <w:noProof/>
                <w:webHidden/>
              </w:rPr>
            </w:rPrChange>
          </w:rPr>
          <w:instrText xml:space="preserve"> PAGEREF _Toc532383224 \h </w:instrText>
        </w:r>
      </w:ins>
      <w:r w:rsidRPr="00396FAA">
        <w:rPr>
          <w:rFonts w:asciiTheme="majorHAnsi" w:hAnsiTheme="majorHAnsi" w:cstheme="majorHAnsi"/>
          <w:noProof/>
          <w:webHidden/>
          <w:sz w:val="26"/>
          <w:szCs w:val="26"/>
          <w:rPrChange w:id="320"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321" w:author="Thuy Dao Xuan" w:date="2018-12-12T13:04:00Z">
            <w:rPr>
              <w:noProof/>
              <w:webHidden/>
            </w:rPr>
          </w:rPrChange>
        </w:rPr>
        <w:fldChar w:fldCharType="separate"/>
      </w:r>
      <w:ins w:id="322" w:author="Thuy Dao Xuan" w:date="2018-12-12T13:05:00Z">
        <w:r w:rsidR="00396074">
          <w:rPr>
            <w:rFonts w:asciiTheme="majorHAnsi" w:hAnsiTheme="majorHAnsi" w:cstheme="majorHAnsi"/>
            <w:noProof/>
            <w:webHidden/>
            <w:sz w:val="26"/>
            <w:szCs w:val="26"/>
          </w:rPr>
          <w:t>10</w:t>
        </w:r>
      </w:ins>
      <w:ins w:id="323" w:author="Thuy Dao Xuan" w:date="2018-12-12T13:04:00Z">
        <w:r w:rsidRPr="00396FAA">
          <w:rPr>
            <w:rFonts w:asciiTheme="majorHAnsi" w:hAnsiTheme="majorHAnsi" w:cstheme="majorHAnsi"/>
            <w:noProof/>
            <w:webHidden/>
            <w:sz w:val="26"/>
            <w:szCs w:val="26"/>
            <w:rPrChange w:id="324"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325" w:author="Thuy Dao Xuan" w:date="2018-12-12T13:04:00Z">
              <w:rPr>
                <w:rStyle w:val="Hyperlink"/>
                <w:noProof/>
              </w:rPr>
            </w:rPrChange>
          </w:rPr>
          <w:fldChar w:fldCharType="end"/>
        </w:r>
      </w:ins>
    </w:p>
    <w:p w14:paraId="68DE457B" w14:textId="56FAAD8B" w:rsidR="00396FAA" w:rsidRPr="00396FAA" w:rsidRDefault="00396FAA">
      <w:pPr>
        <w:pStyle w:val="TOC2"/>
        <w:tabs>
          <w:tab w:val="left" w:pos="660"/>
          <w:tab w:val="right" w:leader="dot" w:pos="10194"/>
        </w:tabs>
        <w:spacing w:after="120" w:line="360" w:lineRule="auto"/>
        <w:rPr>
          <w:ins w:id="326" w:author="Thuy Dao Xuan" w:date="2018-12-12T13:04:00Z"/>
          <w:rFonts w:asciiTheme="majorHAnsi" w:hAnsiTheme="majorHAnsi" w:cstheme="majorHAnsi"/>
          <w:noProof/>
          <w:sz w:val="26"/>
          <w:szCs w:val="26"/>
          <w:rPrChange w:id="327" w:author="Thuy Dao Xuan" w:date="2018-12-12T13:04:00Z">
            <w:rPr>
              <w:ins w:id="328" w:author="Thuy Dao Xuan" w:date="2018-12-12T13:04:00Z"/>
              <w:noProof/>
            </w:rPr>
          </w:rPrChange>
        </w:rPr>
        <w:pPrChange w:id="329" w:author="Thuy Dao Xuan" w:date="2018-12-12T13:05:00Z">
          <w:pPr>
            <w:pStyle w:val="TOC2"/>
            <w:tabs>
              <w:tab w:val="left" w:pos="660"/>
              <w:tab w:val="right" w:leader="dot" w:pos="10194"/>
            </w:tabs>
          </w:pPr>
        </w:pPrChange>
      </w:pPr>
      <w:ins w:id="330" w:author="Thuy Dao Xuan" w:date="2018-12-12T13:04:00Z">
        <w:r w:rsidRPr="00396FAA">
          <w:rPr>
            <w:rStyle w:val="Hyperlink"/>
            <w:rFonts w:asciiTheme="majorHAnsi" w:hAnsiTheme="majorHAnsi" w:cstheme="majorHAnsi"/>
            <w:noProof/>
            <w:sz w:val="26"/>
            <w:szCs w:val="26"/>
            <w:rPrChange w:id="331"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32"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33" w:author="Thuy Dao Xuan" w:date="2018-12-12T13:04:00Z">
              <w:rPr>
                <w:noProof/>
              </w:rPr>
            </w:rPrChange>
          </w:rPr>
          <w:instrText>HYPERLINK \l "_Toc532383225"</w:instrText>
        </w:r>
        <w:r w:rsidRPr="00396FAA">
          <w:rPr>
            <w:rStyle w:val="Hyperlink"/>
            <w:rFonts w:asciiTheme="majorHAnsi" w:hAnsiTheme="majorHAnsi" w:cstheme="majorHAnsi"/>
            <w:noProof/>
            <w:sz w:val="26"/>
            <w:szCs w:val="26"/>
            <w:rPrChange w:id="334"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335"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336" w:author="Thuy Dao Xuan" w:date="2018-12-12T13:04:00Z">
              <w:rPr>
                <w:rStyle w:val="Hyperlink"/>
                <w:noProof/>
              </w:rPr>
            </w:rPrChange>
          </w:rPr>
          <w:t>5.</w:t>
        </w:r>
        <w:r w:rsidRPr="00396FAA">
          <w:rPr>
            <w:rFonts w:asciiTheme="majorHAnsi" w:hAnsiTheme="majorHAnsi" w:cstheme="majorHAnsi"/>
            <w:noProof/>
            <w:sz w:val="26"/>
            <w:szCs w:val="26"/>
            <w:rPrChange w:id="337" w:author="Thuy Dao Xuan" w:date="2018-12-12T13:04:00Z">
              <w:rPr>
                <w:noProof/>
              </w:rPr>
            </w:rPrChange>
          </w:rPr>
          <w:tab/>
        </w:r>
        <w:r w:rsidRPr="00396FAA">
          <w:rPr>
            <w:rStyle w:val="Hyperlink"/>
            <w:rFonts w:asciiTheme="majorHAnsi" w:hAnsiTheme="majorHAnsi" w:cstheme="majorHAnsi"/>
            <w:noProof/>
            <w:sz w:val="26"/>
            <w:szCs w:val="26"/>
            <w:rPrChange w:id="338" w:author="Thuy Dao Xuan" w:date="2018-12-12T13:04:00Z">
              <w:rPr>
                <w:rStyle w:val="Hyperlink"/>
                <w:noProof/>
              </w:rPr>
            </w:rPrChange>
          </w:rPr>
          <w:t>Transaction</w:t>
        </w:r>
        <w:r w:rsidRPr="00396FAA">
          <w:rPr>
            <w:rFonts w:asciiTheme="majorHAnsi" w:hAnsiTheme="majorHAnsi" w:cstheme="majorHAnsi"/>
            <w:noProof/>
            <w:webHidden/>
            <w:sz w:val="26"/>
            <w:szCs w:val="26"/>
            <w:rPrChange w:id="339" w:author="Thuy Dao Xuan" w:date="2018-12-12T13:04:00Z">
              <w:rPr>
                <w:noProof/>
                <w:webHidden/>
              </w:rPr>
            </w:rPrChange>
          </w:rPr>
          <w:tab/>
        </w:r>
        <w:r w:rsidRPr="00396FAA">
          <w:rPr>
            <w:rFonts w:asciiTheme="majorHAnsi" w:hAnsiTheme="majorHAnsi" w:cstheme="majorHAnsi"/>
            <w:noProof/>
            <w:webHidden/>
            <w:sz w:val="26"/>
            <w:szCs w:val="26"/>
            <w:rPrChange w:id="340" w:author="Thuy Dao Xuan" w:date="2018-12-12T13:04:00Z">
              <w:rPr>
                <w:noProof/>
                <w:webHidden/>
              </w:rPr>
            </w:rPrChange>
          </w:rPr>
          <w:fldChar w:fldCharType="begin"/>
        </w:r>
        <w:r w:rsidRPr="00396FAA">
          <w:rPr>
            <w:rFonts w:asciiTheme="majorHAnsi" w:hAnsiTheme="majorHAnsi" w:cstheme="majorHAnsi"/>
            <w:noProof/>
            <w:webHidden/>
            <w:sz w:val="26"/>
            <w:szCs w:val="26"/>
            <w:rPrChange w:id="341" w:author="Thuy Dao Xuan" w:date="2018-12-12T13:04:00Z">
              <w:rPr>
                <w:noProof/>
                <w:webHidden/>
              </w:rPr>
            </w:rPrChange>
          </w:rPr>
          <w:instrText xml:space="preserve"> PAGEREF _Toc532383225 \h </w:instrText>
        </w:r>
      </w:ins>
      <w:r w:rsidRPr="00396FAA">
        <w:rPr>
          <w:rFonts w:asciiTheme="majorHAnsi" w:hAnsiTheme="majorHAnsi" w:cstheme="majorHAnsi"/>
          <w:noProof/>
          <w:webHidden/>
          <w:sz w:val="26"/>
          <w:szCs w:val="26"/>
          <w:rPrChange w:id="34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343" w:author="Thuy Dao Xuan" w:date="2018-12-12T13:04:00Z">
            <w:rPr>
              <w:noProof/>
              <w:webHidden/>
            </w:rPr>
          </w:rPrChange>
        </w:rPr>
        <w:fldChar w:fldCharType="separate"/>
      </w:r>
      <w:ins w:id="344" w:author="Thuy Dao Xuan" w:date="2018-12-12T13:05:00Z">
        <w:r w:rsidR="00396074">
          <w:rPr>
            <w:rFonts w:asciiTheme="majorHAnsi" w:hAnsiTheme="majorHAnsi" w:cstheme="majorHAnsi"/>
            <w:noProof/>
            <w:webHidden/>
            <w:sz w:val="26"/>
            <w:szCs w:val="26"/>
          </w:rPr>
          <w:t>12</w:t>
        </w:r>
      </w:ins>
      <w:ins w:id="345" w:author="Thuy Dao Xuan" w:date="2018-12-12T13:04:00Z">
        <w:r w:rsidRPr="00396FAA">
          <w:rPr>
            <w:rFonts w:asciiTheme="majorHAnsi" w:hAnsiTheme="majorHAnsi" w:cstheme="majorHAnsi"/>
            <w:noProof/>
            <w:webHidden/>
            <w:sz w:val="26"/>
            <w:szCs w:val="26"/>
            <w:rPrChange w:id="34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347" w:author="Thuy Dao Xuan" w:date="2018-12-12T13:04:00Z">
              <w:rPr>
                <w:rStyle w:val="Hyperlink"/>
                <w:noProof/>
              </w:rPr>
            </w:rPrChange>
          </w:rPr>
          <w:fldChar w:fldCharType="end"/>
        </w:r>
      </w:ins>
    </w:p>
    <w:p w14:paraId="321C6657" w14:textId="66E85213" w:rsidR="00396FAA" w:rsidRPr="00396FAA" w:rsidRDefault="00396FAA">
      <w:pPr>
        <w:pStyle w:val="TOC2"/>
        <w:tabs>
          <w:tab w:val="left" w:pos="660"/>
          <w:tab w:val="right" w:leader="dot" w:pos="10194"/>
        </w:tabs>
        <w:spacing w:after="120" w:line="360" w:lineRule="auto"/>
        <w:rPr>
          <w:ins w:id="348" w:author="Thuy Dao Xuan" w:date="2018-12-12T13:04:00Z"/>
          <w:rFonts w:asciiTheme="majorHAnsi" w:hAnsiTheme="majorHAnsi" w:cstheme="majorHAnsi"/>
          <w:noProof/>
          <w:sz w:val="26"/>
          <w:szCs w:val="26"/>
          <w:rPrChange w:id="349" w:author="Thuy Dao Xuan" w:date="2018-12-12T13:04:00Z">
            <w:rPr>
              <w:ins w:id="350" w:author="Thuy Dao Xuan" w:date="2018-12-12T13:04:00Z"/>
              <w:noProof/>
            </w:rPr>
          </w:rPrChange>
        </w:rPr>
        <w:pPrChange w:id="351" w:author="Thuy Dao Xuan" w:date="2018-12-12T13:05:00Z">
          <w:pPr>
            <w:pStyle w:val="TOC2"/>
            <w:tabs>
              <w:tab w:val="left" w:pos="660"/>
              <w:tab w:val="right" w:leader="dot" w:pos="10194"/>
            </w:tabs>
          </w:pPr>
        </w:pPrChange>
      </w:pPr>
      <w:ins w:id="352" w:author="Thuy Dao Xuan" w:date="2018-12-12T13:04:00Z">
        <w:r w:rsidRPr="00396FAA">
          <w:rPr>
            <w:rStyle w:val="Hyperlink"/>
            <w:rFonts w:asciiTheme="majorHAnsi" w:hAnsiTheme="majorHAnsi" w:cstheme="majorHAnsi"/>
            <w:noProof/>
            <w:sz w:val="26"/>
            <w:szCs w:val="26"/>
            <w:rPrChange w:id="35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5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55" w:author="Thuy Dao Xuan" w:date="2018-12-12T13:04:00Z">
              <w:rPr>
                <w:noProof/>
              </w:rPr>
            </w:rPrChange>
          </w:rPr>
          <w:instrText>HYPERLINK \l "_Toc532383226"</w:instrText>
        </w:r>
        <w:r w:rsidRPr="00396FAA">
          <w:rPr>
            <w:rStyle w:val="Hyperlink"/>
            <w:rFonts w:asciiTheme="majorHAnsi" w:hAnsiTheme="majorHAnsi" w:cstheme="majorHAnsi"/>
            <w:noProof/>
            <w:sz w:val="26"/>
            <w:szCs w:val="26"/>
            <w:rPrChange w:id="35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35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358" w:author="Thuy Dao Xuan" w:date="2018-12-12T13:04:00Z">
              <w:rPr>
                <w:rStyle w:val="Hyperlink"/>
                <w:noProof/>
              </w:rPr>
            </w:rPrChange>
          </w:rPr>
          <w:t>6.</w:t>
        </w:r>
        <w:r w:rsidRPr="00396FAA">
          <w:rPr>
            <w:rFonts w:asciiTheme="majorHAnsi" w:hAnsiTheme="majorHAnsi" w:cstheme="majorHAnsi"/>
            <w:noProof/>
            <w:sz w:val="26"/>
            <w:szCs w:val="26"/>
            <w:rPrChange w:id="359" w:author="Thuy Dao Xuan" w:date="2018-12-12T13:04:00Z">
              <w:rPr>
                <w:noProof/>
              </w:rPr>
            </w:rPrChange>
          </w:rPr>
          <w:tab/>
        </w:r>
        <w:r w:rsidRPr="00396FAA">
          <w:rPr>
            <w:rStyle w:val="Hyperlink"/>
            <w:rFonts w:asciiTheme="majorHAnsi" w:hAnsiTheme="majorHAnsi" w:cstheme="majorHAnsi"/>
            <w:noProof/>
            <w:sz w:val="26"/>
            <w:szCs w:val="26"/>
            <w:rPrChange w:id="360" w:author="Thuy Dao Xuan" w:date="2018-12-12T13:04:00Z">
              <w:rPr>
                <w:rStyle w:val="Hyperlink"/>
                <w:noProof/>
              </w:rPr>
            </w:rPrChange>
          </w:rPr>
          <w:t>Concurrency control</w:t>
        </w:r>
        <w:r w:rsidRPr="00396FAA">
          <w:rPr>
            <w:rFonts w:asciiTheme="majorHAnsi" w:hAnsiTheme="majorHAnsi" w:cstheme="majorHAnsi"/>
            <w:noProof/>
            <w:webHidden/>
            <w:sz w:val="26"/>
            <w:szCs w:val="26"/>
            <w:rPrChange w:id="361" w:author="Thuy Dao Xuan" w:date="2018-12-12T13:04:00Z">
              <w:rPr>
                <w:noProof/>
                <w:webHidden/>
              </w:rPr>
            </w:rPrChange>
          </w:rPr>
          <w:tab/>
        </w:r>
        <w:r w:rsidRPr="00396FAA">
          <w:rPr>
            <w:rFonts w:asciiTheme="majorHAnsi" w:hAnsiTheme="majorHAnsi" w:cstheme="majorHAnsi"/>
            <w:noProof/>
            <w:webHidden/>
            <w:sz w:val="26"/>
            <w:szCs w:val="26"/>
            <w:rPrChange w:id="362" w:author="Thuy Dao Xuan" w:date="2018-12-12T13:04:00Z">
              <w:rPr>
                <w:noProof/>
                <w:webHidden/>
              </w:rPr>
            </w:rPrChange>
          </w:rPr>
          <w:fldChar w:fldCharType="begin"/>
        </w:r>
        <w:r w:rsidRPr="00396FAA">
          <w:rPr>
            <w:rFonts w:asciiTheme="majorHAnsi" w:hAnsiTheme="majorHAnsi" w:cstheme="majorHAnsi"/>
            <w:noProof/>
            <w:webHidden/>
            <w:sz w:val="26"/>
            <w:szCs w:val="26"/>
            <w:rPrChange w:id="363" w:author="Thuy Dao Xuan" w:date="2018-12-12T13:04:00Z">
              <w:rPr>
                <w:noProof/>
                <w:webHidden/>
              </w:rPr>
            </w:rPrChange>
          </w:rPr>
          <w:instrText xml:space="preserve"> PAGEREF _Toc532383226 \h </w:instrText>
        </w:r>
      </w:ins>
      <w:r w:rsidRPr="00396FAA">
        <w:rPr>
          <w:rFonts w:asciiTheme="majorHAnsi" w:hAnsiTheme="majorHAnsi" w:cstheme="majorHAnsi"/>
          <w:noProof/>
          <w:webHidden/>
          <w:sz w:val="26"/>
          <w:szCs w:val="26"/>
          <w:rPrChange w:id="364"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365" w:author="Thuy Dao Xuan" w:date="2018-12-12T13:04:00Z">
            <w:rPr>
              <w:noProof/>
              <w:webHidden/>
            </w:rPr>
          </w:rPrChange>
        </w:rPr>
        <w:fldChar w:fldCharType="separate"/>
      </w:r>
      <w:ins w:id="366" w:author="Thuy Dao Xuan" w:date="2018-12-12T13:05:00Z">
        <w:r w:rsidR="00396074">
          <w:rPr>
            <w:rFonts w:asciiTheme="majorHAnsi" w:hAnsiTheme="majorHAnsi" w:cstheme="majorHAnsi"/>
            <w:noProof/>
            <w:webHidden/>
            <w:sz w:val="26"/>
            <w:szCs w:val="26"/>
          </w:rPr>
          <w:t>13</w:t>
        </w:r>
      </w:ins>
      <w:ins w:id="367" w:author="Thuy Dao Xuan" w:date="2018-12-12T13:04:00Z">
        <w:r w:rsidRPr="00396FAA">
          <w:rPr>
            <w:rFonts w:asciiTheme="majorHAnsi" w:hAnsiTheme="majorHAnsi" w:cstheme="majorHAnsi"/>
            <w:noProof/>
            <w:webHidden/>
            <w:sz w:val="26"/>
            <w:szCs w:val="26"/>
            <w:rPrChange w:id="368"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369" w:author="Thuy Dao Xuan" w:date="2018-12-12T13:04:00Z">
              <w:rPr>
                <w:rStyle w:val="Hyperlink"/>
                <w:noProof/>
              </w:rPr>
            </w:rPrChange>
          </w:rPr>
          <w:fldChar w:fldCharType="end"/>
        </w:r>
      </w:ins>
    </w:p>
    <w:p w14:paraId="068ED3A0" w14:textId="461295FA" w:rsidR="00396FAA" w:rsidRPr="00396FAA" w:rsidRDefault="00396FAA">
      <w:pPr>
        <w:pStyle w:val="TOC2"/>
        <w:tabs>
          <w:tab w:val="left" w:pos="660"/>
          <w:tab w:val="right" w:leader="dot" w:pos="10194"/>
        </w:tabs>
        <w:spacing w:after="120" w:line="360" w:lineRule="auto"/>
        <w:rPr>
          <w:ins w:id="370" w:author="Thuy Dao Xuan" w:date="2018-12-12T13:04:00Z"/>
          <w:rFonts w:asciiTheme="majorHAnsi" w:hAnsiTheme="majorHAnsi" w:cstheme="majorHAnsi"/>
          <w:noProof/>
          <w:sz w:val="26"/>
          <w:szCs w:val="26"/>
          <w:rPrChange w:id="371" w:author="Thuy Dao Xuan" w:date="2018-12-12T13:04:00Z">
            <w:rPr>
              <w:ins w:id="372" w:author="Thuy Dao Xuan" w:date="2018-12-12T13:04:00Z"/>
              <w:noProof/>
            </w:rPr>
          </w:rPrChange>
        </w:rPr>
        <w:pPrChange w:id="373" w:author="Thuy Dao Xuan" w:date="2018-12-12T13:05:00Z">
          <w:pPr>
            <w:pStyle w:val="TOC2"/>
            <w:tabs>
              <w:tab w:val="left" w:pos="660"/>
              <w:tab w:val="right" w:leader="dot" w:pos="10194"/>
            </w:tabs>
          </w:pPr>
        </w:pPrChange>
      </w:pPr>
      <w:ins w:id="374" w:author="Thuy Dao Xuan" w:date="2018-12-12T13:04:00Z">
        <w:r w:rsidRPr="00396FAA">
          <w:rPr>
            <w:rStyle w:val="Hyperlink"/>
            <w:rFonts w:asciiTheme="majorHAnsi" w:hAnsiTheme="majorHAnsi" w:cstheme="majorHAnsi"/>
            <w:noProof/>
            <w:sz w:val="26"/>
            <w:szCs w:val="26"/>
            <w:rPrChange w:id="375"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76"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77" w:author="Thuy Dao Xuan" w:date="2018-12-12T13:04:00Z">
              <w:rPr>
                <w:noProof/>
              </w:rPr>
            </w:rPrChange>
          </w:rPr>
          <w:instrText>HYPERLINK \l "_Toc532383227"</w:instrText>
        </w:r>
        <w:r w:rsidRPr="00396FAA">
          <w:rPr>
            <w:rStyle w:val="Hyperlink"/>
            <w:rFonts w:asciiTheme="majorHAnsi" w:hAnsiTheme="majorHAnsi" w:cstheme="majorHAnsi"/>
            <w:noProof/>
            <w:sz w:val="26"/>
            <w:szCs w:val="26"/>
            <w:rPrChange w:id="378"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379"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380" w:author="Thuy Dao Xuan" w:date="2018-12-12T13:04:00Z">
              <w:rPr>
                <w:rStyle w:val="Hyperlink"/>
                <w:noProof/>
              </w:rPr>
            </w:rPrChange>
          </w:rPr>
          <w:t>7.</w:t>
        </w:r>
        <w:r w:rsidRPr="00396FAA">
          <w:rPr>
            <w:rFonts w:asciiTheme="majorHAnsi" w:hAnsiTheme="majorHAnsi" w:cstheme="majorHAnsi"/>
            <w:noProof/>
            <w:sz w:val="26"/>
            <w:szCs w:val="26"/>
            <w:rPrChange w:id="381" w:author="Thuy Dao Xuan" w:date="2018-12-12T13:04:00Z">
              <w:rPr>
                <w:noProof/>
              </w:rPr>
            </w:rPrChange>
          </w:rPr>
          <w:tab/>
        </w:r>
        <w:r w:rsidRPr="00396FAA">
          <w:rPr>
            <w:rStyle w:val="Hyperlink"/>
            <w:rFonts w:asciiTheme="majorHAnsi" w:hAnsiTheme="majorHAnsi" w:cstheme="majorHAnsi"/>
            <w:noProof/>
            <w:sz w:val="26"/>
            <w:szCs w:val="26"/>
            <w:rPrChange w:id="382" w:author="Thuy Dao Xuan" w:date="2018-12-12T13:04:00Z">
              <w:rPr>
                <w:rStyle w:val="Hyperlink"/>
                <w:noProof/>
              </w:rPr>
            </w:rPrChange>
          </w:rPr>
          <w:t>Index</w:t>
        </w:r>
        <w:r w:rsidRPr="00396FAA">
          <w:rPr>
            <w:rFonts w:asciiTheme="majorHAnsi" w:hAnsiTheme="majorHAnsi" w:cstheme="majorHAnsi"/>
            <w:noProof/>
            <w:webHidden/>
            <w:sz w:val="26"/>
            <w:szCs w:val="26"/>
            <w:rPrChange w:id="383" w:author="Thuy Dao Xuan" w:date="2018-12-12T13:04:00Z">
              <w:rPr>
                <w:noProof/>
                <w:webHidden/>
              </w:rPr>
            </w:rPrChange>
          </w:rPr>
          <w:tab/>
        </w:r>
        <w:r w:rsidRPr="00396FAA">
          <w:rPr>
            <w:rFonts w:asciiTheme="majorHAnsi" w:hAnsiTheme="majorHAnsi" w:cstheme="majorHAnsi"/>
            <w:noProof/>
            <w:webHidden/>
            <w:sz w:val="26"/>
            <w:szCs w:val="26"/>
            <w:rPrChange w:id="384" w:author="Thuy Dao Xuan" w:date="2018-12-12T13:04:00Z">
              <w:rPr>
                <w:noProof/>
                <w:webHidden/>
              </w:rPr>
            </w:rPrChange>
          </w:rPr>
          <w:fldChar w:fldCharType="begin"/>
        </w:r>
        <w:r w:rsidRPr="00396FAA">
          <w:rPr>
            <w:rFonts w:asciiTheme="majorHAnsi" w:hAnsiTheme="majorHAnsi" w:cstheme="majorHAnsi"/>
            <w:noProof/>
            <w:webHidden/>
            <w:sz w:val="26"/>
            <w:szCs w:val="26"/>
            <w:rPrChange w:id="385" w:author="Thuy Dao Xuan" w:date="2018-12-12T13:04:00Z">
              <w:rPr>
                <w:noProof/>
                <w:webHidden/>
              </w:rPr>
            </w:rPrChange>
          </w:rPr>
          <w:instrText xml:space="preserve"> PAGEREF _Toc532383227 \h </w:instrText>
        </w:r>
      </w:ins>
      <w:r w:rsidRPr="00396FAA">
        <w:rPr>
          <w:rFonts w:asciiTheme="majorHAnsi" w:hAnsiTheme="majorHAnsi" w:cstheme="majorHAnsi"/>
          <w:noProof/>
          <w:webHidden/>
          <w:sz w:val="26"/>
          <w:szCs w:val="26"/>
          <w:rPrChange w:id="38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387" w:author="Thuy Dao Xuan" w:date="2018-12-12T13:04:00Z">
            <w:rPr>
              <w:noProof/>
              <w:webHidden/>
            </w:rPr>
          </w:rPrChange>
        </w:rPr>
        <w:fldChar w:fldCharType="separate"/>
      </w:r>
      <w:ins w:id="388" w:author="Thuy Dao Xuan" w:date="2018-12-12T13:05:00Z">
        <w:r w:rsidR="00396074">
          <w:rPr>
            <w:rFonts w:asciiTheme="majorHAnsi" w:hAnsiTheme="majorHAnsi" w:cstheme="majorHAnsi"/>
            <w:noProof/>
            <w:webHidden/>
            <w:sz w:val="26"/>
            <w:szCs w:val="26"/>
          </w:rPr>
          <w:t>13</w:t>
        </w:r>
      </w:ins>
      <w:ins w:id="389" w:author="Thuy Dao Xuan" w:date="2018-12-12T13:04:00Z">
        <w:r w:rsidRPr="00396FAA">
          <w:rPr>
            <w:rFonts w:asciiTheme="majorHAnsi" w:hAnsiTheme="majorHAnsi" w:cstheme="majorHAnsi"/>
            <w:noProof/>
            <w:webHidden/>
            <w:sz w:val="26"/>
            <w:szCs w:val="26"/>
            <w:rPrChange w:id="39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391" w:author="Thuy Dao Xuan" w:date="2018-12-12T13:04:00Z">
              <w:rPr>
                <w:rStyle w:val="Hyperlink"/>
                <w:noProof/>
              </w:rPr>
            </w:rPrChange>
          </w:rPr>
          <w:fldChar w:fldCharType="end"/>
        </w:r>
      </w:ins>
    </w:p>
    <w:p w14:paraId="3059678F" w14:textId="5AD13E7B" w:rsidR="00396FAA" w:rsidRPr="00396FAA" w:rsidRDefault="00396FAA">
      <w:pPr>
        <w:pStyle w:val="TOC1"/>
        <w:tabs>
          <w:tab w:val="right" w:leader="dot" w:pos="10194"/>
        </w:tabs>
        <w:spacing w:after="120" w:line="360" w:lineRule="auto"/>
        <w:rPr>
          <w:ins w:id="392" w:author="Thuy Dao Xuan" w:date="2018-12-12T13:04:00Z"/>
          <w:rFonts w:asciiTheme="majorHAnsi" w:hAnsiTheme="majorHAnsi" w:cstheme="majorHAnsi"/>
          <w:noProof/>
          <w:sz w:val="26"/>
          <w:szCs w:val="26"/>
          <w:rPrChange w:id="393" w:author="Thuy Dao Xuan" w:date="2018-12-12T13:04:00Z">
            <w:rPr>
              <w:ins w:id="394" w:author="Thuy Dao Xuan" w:date="2018-12-12T13:04:00Z"/>
              <w:noProof/>
            </w:rPr>
          </w:rPrChange>
        </w:rPr>
        <w:pPrChange w:id="395" w:author="Thuy Dao Xuan" w:date="2018-12-12T13:05:00Z">
          <w:pPr>
            <w:pStyle w:val="TOC1"/>
            <w:tabs>
              <w:tab w:val="right" w:leader="dot" w:pos="10194"/>
            </w:tabs>
          </w:pPr>
        </w:pPrChange>
      </w:pPr>
      <w:ins w:id="396" w:author="Thuy Dao Xuan" w:date="2018-12-12T13:04:00Z">
        <w:r w:rsidRPr="00396FAA">
          <w:rPr>
            <w:rStyle w:val="Hyperlink"/>
            <w:rFonts w:asciiTheme="majorHAnsi" w:hAnsiTheme="majorHAnsi" w:cstheme="majorHAnsi"/>
            <w:noProof/>
            <w:sz w:val="26"/>
            <w:szCs w:val="26"/>
            <w:rPrChange w:id="39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39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399" w:author="Thuy Dao Xuan" w:date="2018-12-12T13:04:00Z">
              <w:rPr>
                <w:noProof/>
              </w:rPr>
            </w:rPrChange>
          </w:rPr>
          <w:instrText>HYPERLINK \l "_Toc532383228"</w:instrText>
        </w:r>
        <w:r w:rsidRPr="00396FAA">
          <w:rPr>
            <w:rStyle w:val="Hyperlink"/>
            <w:rFonts w:asciiTheme="majorHAnsi" w:hAnsiTheme="majorHAnsi" w:cstheme="majorHAnsi"/>
            <w:noProof/>
            <w:sz w:val="26"/>
            <w:szCs w:val="26"/>
            <w:rPrChange w:id="40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401"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402" w:author="Thuy Dao Xuan" w:date="2018-12-12T13:04:00Z">
              <w:rPr>
                <w:rStyle w:val="Hyperlink"/>
                <w:noProof/>
              </w:rPr>
            </w:rPrChange>
          </w:rPr>
          <w:t>GIAO DIỆN</w:t>
        </w:r>
        <w:r w:rsidRPr="00396FAA">
          <w:rPr>
            <w:rFonts w:asciiTheme="majorHAnsi" w:hAnsiTheme="majorHAnsi" w:cstheme="majorHAnsi"/>
            <w:noProof/>
            <w:webHidden/>
            <w:sz w:val="26"/>
            <w:szCs w:val="26"/>
            <w:rPrChange w:id="403" w:author="Thuy Dao Xuan" w:date="2018-12-12T13:04:00Z">
              <w:rPr>
                <w:noProof/>
                <w:webHidden/>
              </w:rPr>
            </w:rPrChange>
          </w:rPr>
          <w:tab/>
        </w:r>
        <w:r w:rsidRPr="00396FAA">
          <w:rPr>
            <w:rFonts w:asciiTheme="majorHAnsi" w:hAnsiTheme="majorHAnsi" w:cstheme="majorHAnsi"/>
            <w:noProof/>
            <w:webHidden/>
            <w:sz w:val="26"/>
            <w:szCs w:val="26"/>
            <w:rPrChange w:id="404" w:author="Thuy Dao Xuan" w:date="2018-12-12T13:04:00Z">
              <w:rPr>
                <w:noProof/>
                <w:webHidden/>
              </w:rPr>
            </w:rPrChange>
          </w:rPr>
          <w:fldChar w:fldCharType="begin"/>
        </w:r>
        <w:r w:rsidRPr="00396FAA">
          <w:rPr>
            <w:rFonts w:asciiTheme="majorHAnsi" w:hAnsiTheme="majorHAnsi" w:cstheme="majorHAnsi"/>
            <w:noProof/>
            <w:webHidden/>
            <w:sz w:val="26"/>
            <w:szCs w:val="26"/>
            <w:rPrChange w:id="405" w:author="Thuy Dao Xuan" w:date="2018-12-12T13:04:00Z">
              <w:rPr>
                <w:noProof/>
                <w:webHidden/>
              </w:rPr>
            </w:rPrChange>
          </w:rPr>
          <w:instrText xml:space="preserve"> PAGEREF _Toc532383228 \h </w:instrText>
        </w:r>
      </w:ins>
      <w:r w:rsidRPr="00396FAA">
        <w:rPr>
          <w:rFonts w:asciiTheme="majorHAnsi" w:hAnsiTheme="majorHAnsi" w:cstheme="majorHAnsi"/>
          <w:noProof/>
          <w:webHidden/>
          <w:sz w:val="26"/>
          <w:szCs w:val="26"/>
          <w:rPrChange w:id="40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407" w:author="Thuy Dao Xuan" w:date="2018-12-12T13:04:00Z">
            <w:rPr>
              <w:noProof/>
              <w:webHidden/>
            </w:rPr>
          </w:rPrChange>
        </w:rPr>
        <w:fldChar w:fldCharType="separate"/>
      </w:r>
      <w:ins w:id="408" w:author="Thuy Dao Xuan" w:date="2018-12-12T13:05:00Z">
        <w:r w:rsidR="00396074">
          <w:rPr>
            <w:rFonts w:asciiTheme="majorHAnsi" w:hAnsiTheme="majorHAnsi" w:cstheme="majorHAnsi"/>
            <w:noProof/>
            <w:webHidden/>
            <w:sz w:val="26"/>
            <w:szCs w:val="26"/>
          </w:rPr>
          <w:t>15</w:t>
        </w:r>
      </w:ins>
      <w:ins w:id="409" w:author="Thuy Dao Xuan" w:date="2018-12-12T13:04:00Z">
        <w:r w:rsidRPr="00396FAA">
          <w:rPr>
            <w:rFonts w:asciiTheme="majorHAnsi" w:hAnsiTheme="majorHAnsi" w:cstheme="majorHAnsi"/>
            <w:noProof/>
            <w:webHidden/>
            <w:sz w:val="26"/>
            <w:szCs w:val="26"/>
            <w:rPrChange w:id="41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11" w:author="Thuy Dao Xuan" w:date="2018-12-12T13:04:00Z">
              <w:rPr>
                <w:rStyle w:val="Hyperlink"/>
                <w:noProof/>
              </w:rPr>
            </w:rPrChange>
          </w:rPr>
          <w:fldChar w:fldCharType="end"/>
        </w:r>
      </w:ins>
    </w:p>
    <w:p w14:paraId="70E6A8E5" w14:textId="26F86870" w:rsidR="00396FAA" w:rsidRPr="00396FAA" w:rsidRDefault="00396FAA">
      <w:pPr>
        <w:pStyle w:val="TOC2"/>
        <w:tabs>
          <w:tab w:val="left" w:pos="660"/>
          <w:tab w:val="right" w:leader="dot" w:pos="10194"/>
        </w:tabs>
        <w:spacing w:after="120" w:line="360" w:lineRule="auto"/>
        <w:rPr>
          <w:ins w:id="412" w:author="Thuy Dao Xuan" w:date="2018-12-12T13:04:00Z"/>
          <w:rFonts w:asciiTheme="majorHAnsi" w:hAnsiTheme="majorHAnsi" w:cstheme="majorHAnsi"/>
          <w:noProof/>
          <w:sz w:val="26"/>
          <w:szCs w:val="26"/>
          <w:rPrChange w:id="413" w:author="Thuy Dao Xuan" w:date="2018-12-12T13:04:00Z">
            <w:rPr>
              <w:ins w:id="414" w:author="Thuy Dao Xuan" w:date="2018-12-12T13:04:00Z"/>
              <w:noProof/>
            </w:rPr>
          </w:rPrChange>
        </w:rPr>
        <w:pPrChange w:id="415" w:author="Thuy Dao Xuan" w:date="2018-12-12T13:05:00Z">
          <w:pPr>
            <w:pStyle w:val="TOC2"/>
            <w:tabs>
              <w:tab w:val="left" w:pos="660"/>
              <w:tab w:val="right" w:leader="dot" w:pos="10194"/>
            </w:tabs>
          </w:pPr>
        </w:pPrChange>
      </w:pPr>
      <w:ins w:id="416" w:author="Thuy Dao Xuan" w:date="2018-12-12T13:04:00Z">
        <w:r w:rsidRPr="00396FAA">
          <w:rPr>
            <w:rStyle w:val="Hyperlink"/>
            <w:rFonts w:asciiTheme="majorHAnsi" w:hAnsiTheme="majorHAnsi" w:cstheme="majorHAnsi"/>
            <w:noProof/>
            <w:sz w:val="26"/>
            <w:szCs w:val="26"/>
            <w:rPrChange w:id="41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41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419" w:author="Thuy Dao Xuan" w:date="2018-12-12T13:04:00Z">
              <w:rPr>
                <w:noProof/>
              </w:rPr>
            </w:rPrChange>
          </w:rPr>
          <w:instrText>HYPERLINK \l "_Toc532383229"</w:instrText>
        </w:r>
        <w:r w:rsidRPr="00396FAA">
          <w:rPr>
            <w:rStyle w:val="Hyperlink"/>
            <w:rFonts w:asciiTheme="majorHAnsi" w:hAnsiTheme="majorHAnsi" w:cstheme="majorHAnsi"/>
            <w:noProof/>
            <w:sz w:val="26"/>
            <w:szCs w:val="26"/>
            <w:rPrChange w:id="42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421"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422" w:author="Thuy Dao Xuan" w:date="2018-12-12T13:04:00Z">
              <w:rPr>
                <w:rStyle w:val="Hyperlink"/>
                <w:noProof/>
              </w:rPr>
            </w:rPrChange>
          </w:rPr>
          <w:t>1.</w:t>
        </w:r>
        <w:r w:rsidRPr="00396FAA">
          <w:rPr>
            <w:rFonts w:asciiTheme="majorHAnsi" w:hAnsiTheme="majorHAnsi" w:cstheme="majorHAnsi"/>
            <w:noProof/>
            <w:sz w:val="26"/>
            <w:szCs w:val="26"/>
            <w:rPrChange w:id="423" w:author="Thuy Dao Xuan" w:date="2018-12-12T13:04:00Z">
              <w:rPr>
                <w:noProof/>
              </w:rPr>
            </w:rPrChange>
          </w:rPr>
          <w:tab/>
        </w:r>
        <w:r w:rsidRPr="00396FAA">
          <w:rPr>
            <w:rStyle w:val="Hyperlink"/>
            <w:rFonts w:asciiTheme="majorHAnsi" w:hAnsiTheme="majorHAnsi" w:cstheme="majorHAnsi"/>
            <w:noProof/>
            <w:sz w:val="26"/>
            <w:szCs w:val="26"/>
            <w:rPrChange w:id="424" w:author="Thuy Dao Xuan" w:date="2018-12-12T13:04:00Z">
              <w:rPr>
                <w:rStyle w:val="Hyperlink"/>
                <w:noProof/>
              </w:rPr>
            </w:rPrChange>
          </w:rPr>
          <w:t>Giao diện người dùng</w:t>
        </w:r>
        <w:r w:rsidRPr="00396FAA">
          <w:rPr>
            <w:rFonts w:asciiTheme="majorHAnsi" w:hAnsiTheme="majorHAnsi" w:cstheme="majorHAnsi"/>
            <w:noProof/>
            <w:webHidden/>
            <w:sz w:val="26"/>
            <w:szCs w:val="26"/>
            <w:rPrChange w:id="425" w:author="Thuy Dao Xuan" w:date="2018-12-12T13:04:00Z">
              <w:rPr>
                <w:noProof/>
                <w:webHidden/>
              </w:rPr>
            </w:rPrChange>
          </w:rPr>
          <w:tab/>
        </w:r>
        <w:r w:rsidRPr="00396FAA">
          <w:rPr>
            <w:rFonts w:asciiTheme="majorHAnsi" w:hAnsiTheme="majorHAnsi" w:cstheme="majorHAnsi"/>
            <w:noProof/>
            <w:webHidden/>
            <w:sz w:val="26"/>
            <w:szCs w:val="26"/>
            <w:rPrChange w:id="426" w:author="Thuy Dao Xuan" w:date="2018-12-12T13:04:00Z">
              <w:rPr>
                <w:noProof/>
                <w:webHidden/>
              </w:rPr>
            </w:rPrChange>
          </w:rPr>
          <w:fldChar w:fldCharType="begin"/>
        </w:r>
        <w:r w:rsidRPr="00396FAA">
          <w:rPr>
            <w:rFonts w:asciiTheme="majorHAnsi" w:hAnsiTheme="majorHAnsi" w:cstheme="majorHAnsi"/>
            <w:noProof/>
            <w:webHidden/>
            <w:sz w:val="26"/>
            <w:szCs w:val="26"/>
            <w:rPrChange w:id="427" w:author="Thuy Dao Xuan" w:date="2018-12-12T13:04:00Z">
              <w:rPr>
                <w:noProof/>
                <w:webHidden/>
              </w:rPr>
            </w:rPrChange>
          </w:rPr>
          <w:instrText xml:space="preserve"> PAGEREF _Toc532383229 \h </w:instrText>
        </w:r>
      </w:ins>
      <w:r w:rsidRPr="00396FAA">
        <w:rPr>
          <w:rFonts w:asciiTheme="majorHAnsi" w:hAnsiTheme="majorHAnsi" w:cstheme="majorHAnsi"/>
          <w:noProof/>
          <w:webHidden/>
          <w:sz w:val="26"/>
          <w:szCs w:val="26"/>
          <w:rPrChange w:id="42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429" w:author="Thuy Dao Xuan" w:date="2018-12-12T13:04:00Z">
            <w:rPr>
              <w:noProof/>
              <w:webHidden/>
            </w:rPr>
          </w:rPrChange>
        </w:rPr>
        <w:fldChar w:fldCharType="separate"/>
      </w:r>
      <w:ins w:id="430" w:author="Thuy Dao Xuan" w:date="2018-12-12T13:05:00Z">
        <w:r w:rsidR="00396074">
          <w:rPr>
            <w:rFonts w:asciiTheme="majorHAnsi" w:hAnsiTheme="majorHAnsi" w:cstheme="majorHAnsi"/>
            <w:noProof/>
            <w:webHidden/>
            <w:sz w:val="26"/>
            <w:szCs w:val="26"/>
          </w:rPr>
          <w:t>15</w:t>
        </w:r>
      </w:ins>
      <w:ins w:id="431" w:author="Thuy Dao Xuan" w:date="2018-12-12T13:04:00Z">
        <w:r w:rsidRPr="00396FAA">
          <w:rPr>
            <w:rFonts w:asciiTheme="majorHAnsi" w:hAnsiTheme="majorHAnsi" w:cstheme="majorHAnsi"/>
            <w:noProof/>
            <w:webHidden/>
            <w:sz w:val="26"/>
            <w:szCs w:val="26"/>
            <w:rPrChange w:id="43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33" w:author="Thuy Dao Xuan" w:date="2018-12-12T13:04:00Z">
              <w:rPr>
                <w:rStyle w:val="Hyperlink"/>
                <w:noProof/>
              </w:rPr>
            </w:rPrChange>
          </w:rPr>
          <w:fldChar w:fldCharType="end"/>
        </w:r>
      </w:ins>
    </w:p>
    <w:p w14:paraId="5BEA5220" w14:textId="6D923371" w:rsidR="00396FAA" w:rsidRPr="00396FAA" w:rsidRDefault="00396FAA">
      <w:pPr>
        <w:pStyle w:val="TOC2"/>
        <w:tabs>
          <w:tab w:val="left" w:pos="660"/>
          <w:tab w:val="right" w:leader="dot" w:pos="10194"/>
        </w:tabs>
        <w:spacing w:after="120" w:line="360" w:lineRule="auto"/>
        <w:rPr>
          <w:ins w:id="434" w:author="Thuy Dao Xuan" w:date="2018-12-12T13:04:00Z"/>
          <w:rFonts w:asciiTheme="majorHAnsi" w:hAnsiTheme="majorHAnsi" w:cstheme="majorHAnsi"/>
          <w:noProof/>
          <w:sz w:val="26"/>
          <w:szCs w:val="26"/>
          <w:rPrChange w:id="435" w:author="Thuy Dao Xuan" w:date="2018-12-12T13:04:00Z">
            <w:rPr>
              <w:ins w:id="436" w:author="Thuy Dao Xuan" w:date="2018-12-12T13:04:00Z"/>
              <w:noProof/>
            </w:rPr>
          </w:rPrChange>
        </w:rPr>
        <w:pPrChange w:id="437" w:author="Thuy Dao Xuan" w:date="2018-12-12T13:05:00Z">
          <w:pPr>
            <w:pStyle w:val="TOC2"/>
            <w:tabs>
              <w:tab w:val="left" w:pos="660"/>
              <w:tab w:val="right" w:leader="dot" w:pos="10194"/>
            </w:tabs>
          </w:pPr>
        </w:pPrChange>
      </w:pPr>
      <w:ins w:id="438" w:author="Thuy Dao Xuan" w:date="2018-12-12T13:04:00Z">
        <w:r w:rsidRPr="00396FAA">
          <w:rPr>
            <w:rStyle w:val="Hyperlink"/>
            <w:rFonts w:asciiTheme="majorHAnsi" w:hAnsiTheme="majorHAnsi" w:cstheme="majorHAnsi"/>
            <w:noProof/>
            <w:sz w:val="26"/>
            <w:szCs w:val="26"/>
            <w:rPrChange w:id="43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44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441" w:author="Thuy Dao Xuan" w:date="2018-12-12T13:04:00Z">
              <w:rPr>
                <w:noProof/>
              </w:rPr>
            </w:rPrChange>
          </w:rPr>
          <w:instrText>HYPERLINK \l "_Toc532383230"</w:instrText>
        </w:r>
        <w:r w:rsidRPr="00396FAA">
          <w:rPr>
            <w:rStyle w:val="Hyperlink"/>
            <w:rFonts w:asciiTheme="majorHAnsi" w:hAnsiTheme="majorHAnsi" w:cstheme="majorHAnsi"/>
            <w:noProof/>
            <w:sz w:val="26"/>
            <w:szCs w:val="26"/>
            <w:rPrChange w:id="44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44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444" w:author="Thuy Dao Xuan" w:date="2018-12-12T13:04:00Z">
              <w:rPr>
                <w:rStyle w:val="Hyperlink"/>
                <w:noProof/>
              </w:rPr>
            </w:rPrChange>
          </w:rPr>
          <w:t>2.</w:t>
        </w:r>
        <w:r w:rsidRPr="00396FAA">
          <w:rPr>
            <w:rFonts w:asciiTheme="majorHAnsi" w:hAnsiTheme="majorHAnsi" w:cstheme="majorHAnsi"/>
            <w:noProof/>
            <w:sz w:val="26"/>
            <w:szCs w:val="26"/>
            <w:rPrChange w:id="445" w:author="Thuy Dao Xuan" w:date="2018-12-12T13:04:00Z">
              <w:rPr>
                <w:noProof/>
              </w:rPr>
            </w:rPrChange>
          </w:rPr>
          <w:tab/>
        </w:r>
        <w:r w:rsidRPr="00396FAA">
          <w:rPr>
            <w:rStyle w:val="Hyperlink"/>
            <w:rFonts w:asciiTheme="majorHAnsi" w:hAnsiTheme="majorHAnsi" w:cstheme="majorHAnsi"/>
            <w:noProof/>
            <w:sz w:val="26"/>
            <w:szCs w:val="26"/>
            <w:rPrChange w:id="446" w:author="Thuy Dao Xuan" w:date="2018-12-12T13:04:00Z">
              <w:rPr>
                <w:rStyle w:val="Hyperlink"/>
                <w:noProof/>
              </w:rPr>
            </w:rPrChange>
          </w:rPr>
          <w:t>Giao diện nhân viên kiểm duyệt</w:t>
        </w:r>
        <w:r w:rsidRPr="00396FAA">
          <w:rPr>
            <w:rFonts w:asciiTheme="majorHAnsi" w:hAnsiTheme="majorHAnsi" w:cstheme="majorHAnsi"/>
            <w:noProof/>
            <w:webHidden/>
            <w:sz w:val="26"/>
            <w:szCs w:val="26"/>
            <w:rPrChange w:id="447" w:author="Thuy Dao Xuan" w:date="2018-12-12T13:04:00Z">
              <w:rPr>
                <w:noProof/>
                <w:webHidden/>
              </w:rPr>
            </w:rPrChange>
          </w:rPr>
          <w:tab/>
        </w:r>
        <w:r w:rsidRPr="00396FAA">
          <w:rPr>
            <w:rFonts w:asciiTheme="majorHAnsi" w:hAnsiTheme="majorHAnsi" w:cstheme="majorHAnsi"/>
            <w:noProof/>
            <w:webHidden/>
            <w:sz w:val="26"/>
            <w:szCs w:val="26"/>
            <w:rPrChange w:id="448" w:author="Thuy Dao Xuan" w:date="2018-12-12T13:04:00Z">
              <w:rPr>
                <w:noProof/>
                <w:webHidden/>
              </w:rPr>
            </w:rPrChange>
          </w:rPr>
          <w:fldChar w:fldCharType="begin"/>
        </w:r>
        <w:r w:rsidRPr="00396FAA">
          <w:rPr>
            <w:rFonts w:asciiTheme="majorHAnsi" w:hAnsiTheme="majorHAnsi" w:cstheme="majorHAnsi"/>
            <w:noProof/>
            <w:webHidden/>
            <w:sz w:val="26"/>
            <w:szCs w:val="26"/>
            <w:rPrChange w:id="449" w:author="Thuy Dao Xuan" w:date="2018-12-12T13:04:00Z">
              <w:rPr>
                <w:noProof/>
                <w:webHidden/>
              </w:rPr>
            </w:rPrChange>
          </w:rPr>
          <w:instrText xml:space="preserve"> PAGEREF _Toc532383230 \h </w:instrText>
        </w:r>
      </w:ins>
      <w:r w:rsidRPr="00396FAA">
        <w:rPr>
          <w:rFonts w:asciiTheme="majorHAnsi" w:hAnsiTheme="majorHAnsi" w:cstheme="majorHAnsi"/>
          <w:noProof/>
          <w:webHidden/>
          <w:sz w:val="26"/>
          <w:szCs w:val="26"/>
          <w:rPrChange w:id="450"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451" w:author="Thuy Dao Xuan" w:date="2018-12-12T13:04:00Z">
            <w:rPr>
              <w:noProof/>
              <w:webHidden/>
            </w:rPr>
          </w:rPrChange>
        </w:rPr>
        <w:fldChar w:fldCharType="separate"/>
      </w:r>
      <w:ins w:id="452" w:author="Thuy Dao Xuan" w:date="2018-12-12T13:05:00Z">
        <w:r w:rsidR="00396074">
          <w:rPr>
            <w:rFonts w:asciiTheme="majorHAnsi" w:hAnsiTheme="majorHAnsi" w:cstheme="majorHAnsi"/>
            <w:noProof/>
            <w:webHidden/>
            <w:sz w:val="26"/>
            <w:szCs w:val="26"/>
          </w:rPr>
          <w:t>18</w:t>
        </w:r>
      </w:ins>
      <w:ins w:id="453" w:author="Thuy Dao Xuan" w:date="2018-12-12T13:04:00Z">
        <w:r w:rsidRPr="00396FAA">
          <w:rPr>
            <w:rFonts w:asciiTheme="majorHAnsi" w:hAnsiTheme="majorHAnsi" w:cstheme="majorHAnsi"/>
            <w:noProof/>
            <w:webHidden/>
            <w:sz w:val="26"/>
            <w:szCs w:val="26"/>
            <w:rPrChange w:id="454"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55" w:author="Thuy Dao Xuan" w:date="2018-12-12T13:04:00Z">
              <w:rPr>
                <w:rStyle w:val="Hyperlink"/>
                <w:noProof/>
              </w:rPr>
            </w:rPrChange>
          </w:rPr>
          <w:fldChar w:fldCharType="end"/>
        </w:r>
      </w:ins>
    </w:p>
    <w:p w14:paraId="475D760F" w14:textId="67FBCEB9" w:rsidR="00396FAA" w:rsidRPr="00396FAA" w:rsidRDefault="00396FAA">
      <w:pPr>
        <w:pStyle w:val="TOC2"/>
        <w:tabs>
          <w:tab w:val="left" w:pos="660"/>
          <w:tab w:val="right" w:leader="dot" w:pos="10194"/>
        </w:tabs>
        <w:spacing w:after="120" w:line="360" w:lineRule="auto"/>
        <w:rPr>
          <w:ins w:id="456" w:author="Thuy Dao Xuan" w:date="2018-12-12T13:04:00Z"/>
          <w:rFonts w:asciiTheme="majorHAnsi" w:hAnsiTheme="majorHAnsi" w:cstheme="majorHAnsi"/>
          <w:noProof/>
          <w:sz w:val="26"/>
          <w:szCs w:val="26"/>
          <w:rPrChange w:id="457" w:author="Thuy Dao Xuan" w:date="2018-12-12T13:04:00Z">
            <w:rPr>
              <w:ins w:id="458" w:author="Thuy Dao Xuan" w:date="2018-12-12T13:04:00Z"/>
              <w:noProof/>
            </w:rPr>
          </w:rPrChange>
        </w:rPr>
        <w:pPrChange w:id="459" w:author="Thuy Dao Xuan" w:date="2018-12-12T13:05:00Z">
          <w:pPr>
            <w:pStyle w:val="TOC2"/>
            <w:tabs>
              <w:tab w:val="left" w:pos="660"/>
              <w:tab w:val="right" w:leader="dot" w:pos="10194"/>
            </w:tabs>
          </w:pPr>
        </w:pPrChange>
      </w:pPr>
      <w:ins w:id="460" w:author="Thuy Dao Xuan" w:date="2018-12-12T13:04:00Z">
        <w:r w:rsidRPr="00396FAA">
          <w:rPr>
            <w:rStyle w:val="Hyperlink"/>
            <w:rFonts w:asciiTheme="majorHAnsi" w:hAnsiTheme="majorHAnsi" w:cstheme="majorHAnsi"/>
            <w:noProof/>
            <w:sz w:val="26"/>
            <w:szCs w:val="26"/>
            <w:rPrChange w:id="461"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462"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463" w:author="Thuy Dao Xuan" w:date="2018-12-12T13:04:00Z">
              <w:rPr>
                <w:noProof/>
              </w:rPr>
            </w:rPrChange>
          </w:rPr>
          <w:instrText>HYPERLINK \l "_Toc532383231"</w:instrText>
        </w:r>
        <w:r w:rsidRPr="00396FAA">
          <w:rPr>
            <w:rStyle w:val="Hyperlink"/>
            <w:rFonts w:asciiTheme="majorHAnsi" w:hAnsiTheme="majorHAnsi" w:cstheme="majorHAnsi"/>
            <w:noProof/>
            <w:sz w:val="26"/>
            <w:szCs w:val="26"/>
            <w:rPrChange w:id="464"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465"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466" w:author="Thuy Dao Xuan" w:date="2018-12-12T13:04:00Z">
              <w:rPr>
                <w:rStyle w:val="Hyperlink"/>
                <w:noProof/>
              </w:rPr>
            </w:rPrChange>
          </w:rPr>
          <w:t>3.</w:t>
        </w:r>
        <w:r w:rsidRPr="00396FAA">
          <w:rPr>
            <w:rFonts w:asciiTheme="majorHAnsi" w:hAnsiTheme="majorHAnsi" w:cstheme="majorHAnsi"/>
            <w:noProof/>
            <w:sz w:val="26"/>
            <w:szCs w:val="26"/>
            <w:rPrChange w:id="467" w:author="Thuy Dao Xuan" w:date="2018-12-12T13:04:00Z">
              <w:rPr>
                <w:noProof/>
              </w:rPr>
            </w:rPrChange>
          </w:rPr>
          <w:tab/>
        </w:r>
        <w:r w:rsidRPr="00396FAA">
          <w:rPr>
            <w:rStyle w:val="Hyperlink"/>
            <w:rFonts w:asciiTheme="majorHAnsi" w:hAnsiTheme="majorHAnsi" w:cstheme="majorHAnsi"/>
            <w:noProof/>
            <w:sz w:val="26"/>
            <w:szCs w:val="26"/>
            <w:rPrChange w:id="468" w:author="Thuy Dao Xuan" w:date="2018-12-12T13:04:00Z">
              <w:rPr>
                <w:rStyle w:val="Hyperlink"/>
                <w:noProof/>
              </w:rPr>
            </w:rPrChange>
          </w:rPr>
          <w:t>Giao diện quản lý</w:t>
        </w:r>
        <w:r w:rsidRPr="00396FAA">
          <w:rPr>
            <w:rFonts w:asciiTheme="majorHAnsi" w:hAnsiTheme="majorHAnsi" w:cstheme="majorHAnsi"/>
            <w:noProof/>
            <w:webHidden/>
            <w:sz w:val="26"/>
            <w:szCs w:val="26"/>
            <w:rPrChange w:id="469" w:author="Thuy Dao Xuan" w:date="2018-12-12T13:04:00Z">
              <w:rPr>
                <w:noProof/>
                <w:webHidden/>
              </w:rPr>
            </w:rPrChange>
          </w:rPr>
          <w:tab/>
        </w:r>
        <w:r w:rsidRPr="00396FAA">
          <w:rPr>
            <w:rFonts w:asciiTheme="majorHAnsi" w:hAnsiTheme="majorHAnsi" w:cstheme="majorHAnsi"/>
            <w:noProof/>
            <w:webHidden/>
            <w:sz w:val="26"/>
            <w:szCs w:val="26"/>
            <w:rPrChange w:id="470" w:author="Thuy Dao Xuan" w:date="2018-12-12T13:04:00Z">
              <w:rPr>
                <w:noProof/>
                <w:webHidden/>
              </w:rPr>
            </w:rPrChange>
          </w:rPr>
          <w:fldChar w:fldCharType="begin"/>
        </w:r>
        <w:r w:rsidRPr="00396FAA">
          <w:rPr>
            <w:rFonts w:asciiTheme="majorHAnsi" w:hAnsiTheme="majorHAnsi" w:cstheme="majorHAnsi"/>
            <w:noProof/>
            <w:webHidden/>
            <w:sz w:val="26"/>
            <w:szCs w:val="26"/>
            <w:rPrChange w:id="471" w:author="Thuy Dao Xuan" w:date="2018-12-12T13:04:00Z">
              <w:rPr>
                <w:noProof/>
                <w:webHidden/>
              </w:rPr>
            </w:rPrChange>
          </w:rPr>
          <w:instrText xml:space="preserve"> PAGEREF _Toc532383231 \h </w:instrText>
        </w:r>
      </w:ins>
      <w:r w:rsidRPr="00396FAA">
        <w:rPr>
          <w:rFonts w:asciiTheme="majorHAnsi" w:hAnsiTheme="majorHAnsi" w:cstheme="majorHAnsi"/>
          <w:noProof/>
          <w:webHidden/>
          <w:sz w:val="26"/>
          <w:szCs w:val="26"/>
          <w:rPrChange w:id="47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473" w:author="Thuy Dao Xuan" w:date="2018-12-12T13:04:00Z">
            <w:rPr>
              <w:noProof/>
              <w:webHidden/>
            </w:rPr>
          </w:rPrChange>
        </w:rPr>
        <w:fldChar w:fldCharType="separate"/>
      </w:r>
      <w:ins w:id="474" w:author="Thuy Dao Xuan" w:date="2018-12-12T13:05:00Z">
        <w:r w:rsidR="00396074">
          <w:rPr>
            <w:rFonts w:asciiTheme="majorHAnsi" w:hAnsiTheme="majorHAnsi" w:cstheme="majorHAnsi"/>
            <w:noProof/>
            <w:webHidden/>
            <w:sz w:val="26"/>
            <w:szCs w:val="26"/>
          </w:rPr>
          <w:t>21</w:t>
        </w:r>
      </w:ins>
      <w:ins w:id="475" w:author="Thuy Dao Xuan" w:date="2018-12-12T13:04:00Z">
        <w:r w:rsidRPr="00396FAA">
          <w:rPr>
            <w:rFonts w:asciiTheme="majorHAnsi" w:hAnsiTheme="majorHAnsi" w:cstheme="majorHAnsi"/>
            <w:noProof/>
            <w:webHidden/>
            <w:sz w:val="26"/>
            <w:szCs w:val="26"/>
            <w:rPrChange w:id="47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77" w:author="Thuy Dao Xuan" w:date="2018-12-12T13:04:00Z">
              <w:rPr>
                <w:rStyle w:val="Hyperlink"/>
                <w:noProof/>
              </w:rPr>
            </w:rPrChange>
          </w:rPr>
          <w:fldChar w:fldCharType="end"/>
        </w:r>
      </w:ins>
    </w:p>
    <w:p w14:paraId="6786EE85" w14:textId="417EE872" w:rsidR="00396FAA" w:rsidRPr="00396FAA" w:rsidRDefault="00396FAA">
      <w:pPr>
        <w:pStyle w:val="TOC1"/>
        <w:tabs>
          <w:tab w:val="right" w:leader="dot" w:pos="10194"/>
        </w:tabs>
        <w:spacing w:after="120" w:line="360" w:lineRule="auto"/>
        <w:rPr>
          <w:ins w:id="478" w:author="Thuy Dao Xuan" w:date="2018-12-12T13:04:00Z"/>
          <w:rFonts w:asciiTheme="majorHAnsi" w:hAnsiTheme="majorHAnsi" w:cstheme="majorHAnsi"/>
          <w:noProof/>
          <w:sz w:val="26"/>
          <w:szCs w:val="26"/>
          <w:rPrChange w:id="479" w:author="Thuy Dao Xuan" w:date="2018-12-12T13:04:00Z">
            <w:rPr>
              <w:ins w:id="480" w:author="Thuy Dao Xuan" w:date="2018-12-12T13:04:00Z"/>
              <w:noProof/>
            </w:rPr>
          </w:rPrChange>
        </w:rPr>
        <w:pPrChange w:id="481" w:author="Thuy Dao Xuan" w:date="2018-12-12T13:05:00Z">
          <w:pPr>
            <w:pStyle w:val="TOC1"/>
            <w:tabs>
              <w:tab w:val="right" w:leader="dot" w:pos="10194"/>
            </w:tabs>
          </w:pPr>
        </w:pPrChange>
      </w:pPr>
      <w:ins w:id="482" w:author="Thuy Dao Xuan" w:date="2018-12-12T13:04:00Z">
        <w:r w:rsidRPr="00396FAA">
          <w:rPr>
            <w:rStyle w:val="Hyperlink"/>
            <w:rFonts w:asciiTheme="majorHAnsi" w:hAnsiTheme="majorHAnsi" w:cstheme="majorHAnsi"/>
            <w:noProof/>
            <w:sz w:val="26"/>
            <w:szCs w:val="26"/>
            <w:rPrChange w:id="48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48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485" w:author="Thuy Dao Xuan" w:date="2018-12-12T13:04:00Z">
              <w:rPr>
                <w:noProof/>
              </w:rPr>
            </w:rPrChange>
          </w:rPr>
          <w:instrText>HYPERLINK \l "_Toc532383232"</w:instrText>
        </w:r>
        <w:r w:rsidRPr="00396FAA">
          <w:rPr>
            <w:rStyle w:val="Hyperlink"/>
            <w:rFonts w:asciiTheme="majorHAnsi" w:hAnsiTheme="majorHAnsi" w:cstheme="majorHAnsi"/>
            <w:noProof/>
            <w:sz w:val="26"/>
            <w:szCs w:val="26"/>
            <w:rPrChange w:id="48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48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488" w:author="Thuy Dao Xuan" w:date="2018-12-12T13:04:00Z">
              <w:rPr>
                <w:rStyle w:val="Hyperlink"/>
                <w:noProof/>
              </w:rPr>
            </w:rPrChange>
          </w:rPr>
          <w:t>MÔ HÌNH - FRAMEWORK THỰC HIỆN ĐỀ TÀI</w:t>
        </w:r>
        <w:r w:rsidRPr="00396FAA">
          <w:rPr>
            <w:rFonts w:asciiTheme="majorHAnsi" w:hAnsiTheme="majorHAnsi" w:cstheme="majorHAnsi"/>
            <w:noProof/>
            <w:webHidden/>
            <w:sz w:val="26"/>
            <w:szCs w:val="26"/>
            <w:rPrChange w:id="489" w:author="Thuy Dao Xuan" w:date="2018-12-12T13:04:00Z">
              <w:rPr>
                <w:noProof/>
                <w:webHidden/>
              </w:rPr>
            </w:rPrChange>
          </w:rPr>
          <w:tab/>
        </w:r>
        <w:r w:rsidRPr="00396FAA">
          <w:rPr>
            <w:rFonts w:asciiTheme="majorHAnsi" w:hAnsiTheme="majorHAnsi" w:cstheme="majorHAnsi"/>
            <w:noProof/>
            <w:webHidden/>
            <w:sz w:val="26"/>
            <w:szCs w:val="26"/>
            <w:rPrChange w:id="490" w:author="Thuy Dao Xuan" w:date="2018-12-12T13:04:00Z">
              <w:rPr>
                <w:noProof/>
                <w:webHidden/>
              </w:rPr>
            </w:rPrChange>
          </w:rPr>
          <w:fldChar w:fldCharType="begin"/>
        </w:r>
        <w:r w:rsidRPr="00396FAA">
          <w:rPr>
            <w:rFonts w:asciiTheme="majorHAnsi" w:hAnsiTheme="majorHAnsi" w:cstheme="majorHAnsi"/>
            <w:noProof/>
            <w:webHidden/>
            <w:sz w:val="26"/>
            <w:szCs w:val="26"/>
            <w:rPrChange w:id="491" w:author="Thuy Dao Xuan" w:date="2018-12-12T13:04:00Z">
              <w:rPr>
                <w:noProof/>
                <w:webHidden/>
              </w:rPr>
            </w:rPrChange>
          </w:rPr>
          <w:instrText xml:space="preserve"> PAGEREF _Toc532383232 \h </w:instrText>
        </w:r>
      </w:ins>
      <w:r w:rsidRPr="00396FAA">
        <w:rPr>
          <w:rFonts w:asciiTheme="majorHAnsi" w:hAnsiTheme="majorHAnsi" w:cstheme="majorHAnsi"/>
          <w:noProof/>
          <w:webHidden/>
          <w:sz w:val="26"/>
          <w:szCs w:val="26"/>
          <w:rPrChange w:id="49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493" w:author="Thuy Dao Xuan" w:date="2018-12-12T13:04:00Z">
            <w:rPr>
              <w:noProof/>
              <w:webHidden/>
            </w:rPr>
          </w:rPrChange>
        </w:rPr>
        <w:fldChar w:fldCharType="separate"/>
      </w:r>
      <w:ins w:id="494" w:author="Thuy Dao Xuan" w:date="2018-12-12T13:05:00Z">
        <w:r w:rsidR="00396074">
          <w:rPr>
            <w:rFonts w:asciiTheme="majorHAnsi" w:hAnsiTheme="majorHAnsi" w:cstheme="majorHAnsi"/>
            <w:noProof/>
            <w:webHidden/>
            <w:sz w:val="26"/>
            <w:szCs w:val="26"/>
          </w:rPr>
          <w:t>27</w:t>
        </w:r>
      </w:ins>
      <w:ins w:id="495" w:author="Thuy Dao Xuan" w:date="2018-12-12T13:04:00Z">
        <w:r w:rsidRPr="00396FAA">
          <w:rPr>
            <w:rFonts w:asciiTheme="majorHAnsi" w:hAnsiTheme="majorHAnsi" w:cstheme="majorHAnsi"/>
            <w:noProof/>
            <w:webHidden/>
            <w:sz w:val="26"/>
            <w:szCs w:val="26"/>
            <w:rPrChange w:id="49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497" w:author="Thuy Dao Xuan" w:date="2018-12-12T13:04:00Z">
              <w:rPr>
                <w:rStyle w:val="Hyperlink"/>
                <w:noProof/>
              </w:rPr>
            </w:rPrChange>
          </w:rPr>
          <w:fldChar w:fldCharType="end"/>
        </w:r>
      </w:ins>
    </w:p>
    <w:p w14:paraId="3E7952B0" w14:textId="1E3C94B1" w:rsidR="00396FAA" w:rsidRPr="00396FAA" w:rsidRDefault="00396FAA">
      <w:pPr>
        <w:pStyle w:val="TOC2"/>
        <w:tabs>
          <w:tab w:val="left" w:pos="660"/>
          <w:tab w:val="right" w:leader="dot" w:pos="10194"/>
        </w:tabs>
        <w:spacing w:after="120" w:line="360" w:lineRule="auto"/>
        <w:rPr>
          <w:ins w:id="498" w:author="Thuy Dao Xuan" w:date="2018-12-12T13:04:00Z"/>
          <w:rFonts w:asciiTheme="majorHAnsi" w:hAnsiTheme="majorHAnsi" w:cstheme="majorHAnsi"/>
          <w:noProof/>
          <w:sz w:val="26"/>
          <w:szCs w:val="26"/>
          <w:rPrChange w:id="499" w:author="Thuy Dao Xuan" w:date="2018-12-12T13:04:00Z">
            <w:rPr>
              <w:ins w:id="500" w:author="Thuy Dao Xuan" w:date="2018-12-12T13:04:00Z"/>
              <w:noProof/>
            </w:rPr>
          </w:rPrChange>
        </w:rPr>
        <w:pPrChange w:id="501" w:author="Thuy Dao Xuan" w:date="2018-12-12T13:05:00Z">
          <w:pPr>
            <w:pStyle w:val="TOC2"/>
            <w:tabs>
              <w:tab w:val="left" w:pos="660"/>
              <w:tab w:val="right" w:leader="dot" w:pos="10194"/>
            </w:tabs>
          </w:pPr>
        </w:pPrChange>
      </w:pPr>
      <w:ins w:id="502" w:author="Thuy Dao Xuan" w:date="2018-12-12T13:04:00Z">
        <w:r w:rsidRPr="00396FAA">
          <w:rPr>
            <w:rStyle w:val="Hyperlink"/>
            <w:rFonts w:asciiTheme="majorHAnsi" w:hAnsiTheme="majorHAnsi" w:cstheme="majorHAnsi"/>
            <w:noProof/>
            <w:sz w:val="26"/>
            <w:szCs w:val="26"/>
            <w:rPrChange w:id="503"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504"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05" w:author="Thuy Dao Xuan" w:date="2018-12-12T13:04:00Z">
              <w:rPr>
                <w:noProof/>
              </w:rPr>
            </w:rPrChange>
          </w:rPr>
          <w:instrText>HYPERLINK \l "_Toc532383233"</w:instrText>
        </w:r>
        <w:r w:rsidRPr="00396FAA">
          <w:rPr>
            <w:rStyle w:val="Hyperlink"/>
            <w:rFonts w:asciiTheme="majorHAnsi" w:hAnsiTheme="majorHAnsi" w:cstheme="majorHAnsi"/>
            <w:noProof/>
            <w:sz w:val="26"/>
            <w:szCs w:val="26"/>
            <w:rPrChange w:id="506"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07"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08" w:author="Thuy Dao Xuan" w:date="2018-12-12T13:04:00Z">
              <w:rPr>
                <w:rStyle w:val="Hyperlink"/>
                <w:rFonts w:ascii="Times New Roman" w:hAnsi="Times New Roman" w:cs="Times New Roman"/>
                <w:noProof/>
              </w:rPr>
            </w:rPrChange>
          </w:rPr>
          <w:t>1.</w:t>
        </w:r>
        <w:r w:rsidRPr="00396FAA">
          <w:rPr>
            <w:rFonts w:asciiTheme="majorHAnsi" w:hAnsiTheme="majorHAnsi" w:cstheme="majorHAnsi"/>
            <w:noProof/>
            <w:sz w:val="26"/>
            <w:szCs w:val="26"/>
            <w:rPrChange w:id="509" w:author="Thuy Dao Xuan" w:date="2018-12-12T13:04:00Z">
              <w:rPr>
                <w:noProof/>
              </w:rPr>
            </w:rPrChange>
          </w:rPr>
          <w:tab/>
        </w:r>
        <w:r w:rsidRPr="00396FAA">
          <w:rPr>
            <w:rStyle w:val="Hyperlink"/>
            <w:rFonts w:asciiTheme="majorHAnsi" w:hAnsiTheme="majorHAnsi" w:cstheme="majorHAnsi"/>
            <w:noProof/>
            <w:sz w:val="26"/>
            <w:szCs w:val="26"/>
            <w:rPrChange w:id="510" w:author="Thuy Dao Xuan" w:date="2018-12-12T13:04:00Z">
              <w:rPr>
                <w:rStyle w:val="Hyperlink"/>
                <w:noProof/>
              </w:rPr>
            </w:rPrChange>
          </w:rPr>
          <w:t>Mô hình xây dựng dự án</w:t>
        </w:r>
        <w:r w:rsidRPr="00396FAA">
          <w:rPr>
            <w:rFonts w:asciiTheme="majorHAnsi" w:hAnsiTheme="majorHAnsi" w:cstheme="majorHAnsi"/>
            <w:noProof/>
            <w:webHidden/>
            <w:sz w:val="26"/>
            <w:szCs w:val="26"/>
            <w:rPrChange w:id="511" w:author="Thuy Dao Xuan" w:date="2018-12-12T13:04:00Z">
              <w:rPr>
                <w:noProof/>
                <w:webHidden/>
              </w:rPr>
            </w:rPrChange>
          </w:rPr>
          <w:tab/>
        </w:r>
        <w:r w:rsidRPr="00396FAA">
          <w:rPr>
            <w:rFonts w:asciiTheme="majorHAnsi" w:hAnsiTheme="majorHAnsi" w:cstheme="majorHAnsi"/>
            <w:noProof/>
            <w:webHidden/>
            <w:sz w:val="26"/>
            <w:szCs w:val="26"/>
            <w:rPrChange w:id="512" w:author="Thuy Dao Xuan" w:date="2018-12-12T13:04:00Z">
              <w:rPr>
                <w:noProof/>
                <w:webHidden/>
              </w:rPr>
            </w:rPrChange>
          </w:rPr>
          <w:fldChar w:fldCharType="begin"/>
        </w:r>
        <w:r w:rsidRPr="00396FAA">
          <w:rPr>
            <w:rFonts w:asciiTheme="majorHAnsi" w:hAnsiTheme="majorHAnsi" w:cstheme="majorHAnsi"/>
            <w:noProof/>
            <w:webHidden/>
            <w:sz w:val="26"/>
            <w:szCs w:val="26"/>
            <w:rPrChange w:id="513" w:author="Thuy Dao Xuan" w:date="2018-12-12T13:04:00Z">
              <w:rPr>
                <w:noProof/>
                <w:webHidden/>
              </w:rPr>
            </w:rPrChange>
          </w:rPr>
          <w:instrText xml:space="preserve"> PAGEREF _Toc532383233 \h </w:instrText>
        </w:r>
      </w:ins>
      <w:r w:rsidRPr="00396FAA">
        <w:rPr>
          <w:rFonts w:asciiTheme="majorHAnsi" w:hAnsiTheme="majorHAnsi" w:cstheme="majorHAnsi"/>
          <w:noProof/>
          <w:webHidden/>
          <w:sz w:val="26"/>
          <w:szCs w:val="26"/>
          <w:rPrChange w:id="514"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515" w:author="Thuy Dao Xuan" w:date="2018-12-12T13:04:00Z">
            <w:rPr>
              <w:noProof/>
              <w:webHidden/>
            </w:rPr>
          </w:rPrChange>
        </w:rPr>
        <w:fldChar w:fldCharType="separate"/>
      </w:r>
      <w:ins w:id="516" w:author="Thuy Dao Xuan" w:date="2018-12-12T13:05:00Z">
        <w:r w:rsidR="00396074">
          <w:rPr>
            <w:rFonts w:asciiTheme="majorHAnsi" w:hAnsiTheme="majorHAnsi" w:cstheme="majorHAnsi"/>
            <w:noProof/>
            <w:webHidden/>
            <w:sz w:val="26"/>
            <w:szCs w:val="26"/>
          </w:rPr>
          <w:t>27</w:t>
        </w:r>
      </w:ins>
      <w:ins w:id="517" w:author="Thuy Dao Xuan" w:date="2018-12-12T13:04:00Z">
        <w:r w:rsidRPr="00396FAA">
          <w:rPr>
            <w:rFonts w:asciiTheme="majorHAnsi" w:hAnsiTheme="majorHAnsi" w:cstheme="majorHAnsi"/>
            <w:noProof/>
            <w:webHidden/>
            <w:sz w:val="26"/>
            <w:szCs w:val="26"/>
            <w:rPrChange w:id="518"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519" w:author="Thuy Dao Xuan" w:date="2018-12-12T13:04:00Z">
              <w:rPr>
                <w:rStyle w:val="Hyperlink"/>
                <w:noProof/>
              </w:rPr>
            </w:rPrChange>
          </w:rPr>
          <w:fldChar w:fldCharType="end"/>
        </w:r>
      </w:ins>
    </w:p>
    <w:p w14:paraId="4F65F2C4" w14:textId="2DFC69BC" w:rsidR="00396FAA" w:rsidRPr="00396FAA" w:rsidRDefault="00396FAA">
      <w:pPr>
        <w:pStyle w:val="TOC2"/>
        <w:tabs>
          <w:tab w:val="left" w:pos="660"/>
          <w:tab w:val="right" w:leader="dot" w:pos="10194"/>
        </w:tabs>
        <w:spacing w:after="120" w:line="360" w:lineRule="auto"/>
        <w:rPr>
          <w:ins w:id="520" w:author="Thuy Dao Xuan" w:date="2018-12-12T13:04:00Z"/>
          <w:rFonts w:asciiTheme="majorHAnsi" w:hAnsiTheme="majorHAnsi" w:cstheme="majorHAnsi"/>
          <w:noProof/>
          <w:sz w:val="26"/>
          <w:szCs w:val="26"/>
          <w:rPrChange w:id="521" w:author="Thuy Dao Xuan" w:date="2018-12-12T13:04:00Z">
            <w:rPr>
              <w:ins w:id="522" w:author="Thuy Dao Xuan" w:date="2018-12-12T13:04:00Z"/>
              <w:noProof/>
            </w:rPr>
          </w:rPrChange>
        </w:rPr>
        <w:pPrChange w:id="523" w:author="Thuy Dao Xuan" w:date="2018-12-12T13:05:00Z">
          <w:pPr>
            <w:pStyle w:val="TOC2"/>
            <w:tabs>
              <w:tab w:val="left" w:pos="660"/>
              <w:tab w:val="right" w:leader="dot" w:pos="10194"/>
            </w:tabs>
          </w:pPr>
        </w:pPrChange>
      </w:pPr>
      <w:ins w:id="524" w:author="Thuy Dao Xuan" w:date="2018-12-12T13:04:00Z">
        <w:r w:rsidRPr="00396FAA">
          <w:rPr>
            <w:rStyle w:val="Hyperlink"/>
            <w:rFonts w:asciiTheme="majorHAnsi" w:hAnsiTheme="majorHAnsi" w:cstheme="majorHAnsi"/>
            <w:noProof/>
            <w:sz w:val="26"/>
            <w:szCs w:val="26"/>
            <w:rPrChange w:id="525" w:author="Thuy Dao Xuan" w:date="2018-12-12T13:04:00Z">
              <w:rPr>
                <w:rStyle w:val="Hyperlink"/>
                <w:noProof/>
              </w:rPr>
            </w:rPrChange>
          </w:rPr>
          <w:lastRenderedPageBreak/>
          <w:fldChar w:fldCharType="begin"/>
        </w:r>
        <w:r w:rsidRPr="00396FAA">
          <w:rPr>
            <w:rStyle w:val="Hyperlink"/>
            <w:rFonts w:asciiTheme="majorHAnsi" w:hAnsiTheme="majorHAnsi" w:cstheme="majorHAnsi"/>
            <w:noProof/>
            <w:sz w:val="26"/>
            <w:szCs w:val="26"/>
            <w:rPrChange w:id="526"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27" w:author="Thuy Dao Xuan" w:date="2018-12-12T13:04:00Z">
              <w:rPr>
                <w:noProof/>
              </w:rPr>
            </w:rPrChange>
          </w:rPr>
          <w:instrText>HYPERLINK \l "_Toc532383234"</w:instrText>
        </w:r>
        <w:r w:rsidRPr="00396FAA">
          <w:rPr>
            <w:rStyle w:val="Hyperlink"/>
            <w:rFonts w:asciiTheme="majorHAnsi" w:hAnsiTheme="majorHAnsi" w:cstheme="majorHAnsi"/>
            <w:noProof/>
            <w:sz w:val="26"/>
            <w:szCs w:val="26"/>
            <w:rPrChange w:id="528"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29"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30" w:author="Thuy Dao Xuan" w:date="2018-12-12T13:04:00Z">
              <w:rPr>
                <w:rStyle w:val="Hyperlink"/>
                <w:rFonts w:ascii="Times New Roman" w:hAnsi="Times New Roman" w:cs="Times New Roman"/>
                <w:noProof/>
              </w:rPr>
            </w:rPrChange>
          </w:rPr>
          <w:t>2.</w:t>
        </w:r>
        <w:r w:rsidRPr="00396FAA">
          <w:rPr>
            <w:rFonts w:asciiTheme="majorHAnsi" w:hAnsiTheme="majorHAnsi" w:cstheme="majorHAnsi"/>
            <w:noProof/>
            <w:sz w:val="26"/>
            <w:szCs w:val="26"/>
            <w:rPrChange w:id="531" w:author="Thuy Dao Xuan" w:date="2018-12-12T13:04:00Z">
              <w:rPr>
                <w:noProof/>
              </w:rPr>
            </w:rPrChange>
          </w:rPr>
          <w:tab/>
        </w:r>
        <w:r w:rsidRPr="00396FAA">
          <w:rPr>
            <w:rStyle w:val="Hyperlink"/>
            <w:rFonts w:asciiTheme="majorHAnsi" w:hAnsiTheme="majorHAnsi" w:cstheme="majorHAnsi"/>
            <w:noProof/>
            <w:sz w:val="26"/>
            <w:szCs w:val="26"/>
            <w:rPrChange w:id="532" w:author="Thuy Dao Xuan" w:date="2018-12-12T13:04:00Z">
              <w:rPr>
                <w:rStyle w:val="Hyperlink"/>
                <w:noProof/>
              </w:rPr>
            </w:rPrChange>
          </w:rPr>
          <w:t>Framework sử dụng trong dự án</w:t>
        </w:r>
        <w:r w:rsidRPr="00396FAA">
          <w:rPr>
            <w:rFonts w:asciiTheme="majorHAnsi" w:hAnsiTheme="majorHAnsi" w:cstheme="majorHAnsi"/>
            <w:noProof/>
            <w:webHidden/>
            <w:sz w:val="26"/>
            <w:szCs w:val="26"/>
            <w:rPrChange w:id="533" w:author="Thuy Dao Xuan" w:date="2018-12-12T13:04:00Z">
              <w:rPr>
                <w:noProof/>
                <w:webHidden/>
              </w:rPr>
            </w:rPrChange>
          </w:rPr>
          <w:tab/>
        </w:r>
        <w:r w:rsidRPr="00396FAA">
          <w:rPr>
            <w:rFonts w:asciiTheme="majorHAnsi" w:hAnsiTheme="majorHAnsi" w:cstheme="majorHAnsi"/>
            <w:noProof/>
            <w:webHidden/>
            <w:sz w:val="26"/>
            <w:szCs w:val="26"/>
            <w:rPrChange w:id="534" w:author="Thuy Dao Xuan" w:date="2018-12-12T13:04:00Z">
              <w:rPr>
                <w:noProof/>
                <w:webHidden/>
              </w:rPr>
            </w:rPrChange>
          </w:rPr>
          <w:fldChar w:fldCharType="begin"/>
        </w:r>
        <w:r w:rsidRPr="00396FAA">
          <w:rPr>
            <w:rFonts w:asciiTheme="majorHAnsi" w:hAnsiTheme="majorHAnsi" w:cstheme="majorHAnsi"/>
            <w:noProof/>
            <w:webHidden/>
            <w:sz w:val="26"/>
            <w:szCs w:val="26"/>
            <w:rPrChange w:id="535" w:author="Thuy Dao Xuan" w:date="2018-12-12T13:04:00Z">
              <w:rPr>
                <w:noProof/>
                <w:webHidden/>
              </w:rPr>
            </w:rPrChange>
          </w:rPr>
          <w:instrText xml:space="preserve"> PAGEREF _Toc532383234 \h </w:instrText>
        </w:r>
      </w:ins>
      <w:r w:rsidRPr="00396FAA">
        <w:rPr>
          <w:rFonts w:asciiTheme="majorHAnsi" w:hAnsiTheme="majorHAnsi" w:cstheme="majorHAnsi"/>
          <w:noProof/>
          <w:webHidden/>
          <w:sz w:val="26"/>
          <w:szCs w:val="26"/>
          <w:rPrChange w:id="53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537" w:author="Thuy Dao Xuan" w:date="2018-12-12T13:04:00Z">
            <w:rPr>
              <w:noProof/>
              <w:webHidden/>
            </w:rPr>
          </w:rPrChange>
        </w:rPr>
        <w:fldChar w:fldCharType="separate"/>
      </w:r>
      <w:ins w:id="538" w:author="Thuy Dao Xuan" w:date="2018-12-12T13:05:00Z">
        <w:r w:rsidR="00396074">
          <w:rPr>
            <w:rFonts w:asciiTheme="majorHAnsi" w:hAnsiTheme="majorHAnsi" w:cstheme="majorHAnsi"/>
            <w:noProof/>
            <w:webHidden/>
            <w:sz w:val="26"/>
            <w:szCs w:val="26"/>
          </w:rPr>
          <w:t>28</w:t>
        </w:r>
      </w:ins>
      <w:ins w:id="539" w:author="Thuy Dao Xuan" w:date="2018-12-12T13:04:00Z">
        <w:r w:rsidRPr="00396FAA">
          <w:rPr>
            <w:rFonts w:asciiTheme="majorHAnsi" w:hAnsiTheme="majorHAnsi" w:cstheme="majorHAnsi"/>
            <w:noProof/>
            <w:webHidden/>
            <w:sz w:val="26"/>
            <w:szCs w:val="26"/>
            <w:rPrChange w:id="54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541" w:author="Thuy Dao Xuan" w:date="2018-12-12T13:04:00Z">
              <w:rPr>
                <w:rStyle w:val="Hyperlink"/>
                <w:noProof/>
              </w:rPr>
            </w:rPrChange>
          </w:rPr>
          <w:fldChar w:fldCharType="end"/>
        </w:r>
      </w:ins>
    </w:p>
    <w:p w14:paraId="151F3853" w14:textId="578E7D8E" w:rsidR="00396FAA" w:rsidRPr="00396FAA" w:rsidRDefault="00396FAA">
      <w:pPr>
        <w:pStyle w:val="TOC1"/>
        <w:tabs>
          <w:tab w:val="right" w:leader="dot" w:pos="10194"/>
        </w:tabs>
        <w:spacing w:after="120" w:line="360" w:lineRule="auto"/>
        <w:rPr>
          <w:ins w:id="542" w:author="Thuy Dao Xuan" w:date="2018-12-12T13:04:00Z"/>
          <w:rFonts w:asciiTheme="majorHAnsi" w:hAnsiTheme="majorHAnsi" w:cstheme="majorHAnsi"/>
          <w:noProof/>
          <w:sz w:val="26"/>
          <w:szCs w:val="26"/>
          <w:rPrChange w:id="543" w:author="Thuy Dao Xuan" w:date="2018-12-12T13:04:00Z">
            <w:rPr>
              <w:ins w:id="544" w:author="Thuy Dao Xuan" w:date="2018-12-12T13:04:00Z"/>
              <w:noProof/>
            </w:rPr>
          </w:rPrChange>
        </w:rPr>
        <w:pPrChange w:id="545" w:author="Thuy Dao Xuan" w:date="2018-12-12T13:05:00Z">
          <w:pPr>
            <w:pStyle w:val="TOC1"/>
            <w:tabs>
              <w:tab w:val="right" w:leader="dot" w:pos="10194"/>
            </w:tabs>
          </w:pPr>
        </w:pPrChange>
      </w:pPr>
      <w:ins w:id="546" w:author="Thuy Dao Xuan" w:date="2018-12-12T13:04:00Z">
        <w:r w:rsidRPr="00396FAA">
          <w:rPr>
            <w:rStyle w:val="Hyperlink"/>
            <w:rFonts w:asciiTheme="majorHAnsi" w:hAnsiTheme="majorHAnsi" w:cstheme="majorHAnsi"/>
            <w:noProof/>
            <w:sz w:val="26"/>
            <w:szCs w:val="26"/>
            <w:rPrChange w:id="54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54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49" w:author="Thuy Dao Xuan" w:date="2018-12-12T13:04:00Z">
              <w:rPr>
                <w:noProof/>
              </w:rPr>
            </w:rPrChange>
          </w:rPr>
          <w:instrText>HYPERLINK \l "_Toc532383235"</w:instrText>
        </w:r>
        <w:r w:rsidRPr="00396FAA">
          <w:rPr>
            <w:rStyle w:val="Hyperlink"/>
            <w:rFonts w:asciiTheme="majorHAnsi" w:hAnsiTheme="majorHAnsi" w:cstheme="majorHAnsi"/>
            <w:noProof/>
            <w:sz w:val="26"/>
            <w:szCs w:val="26"/>
            <w:rPrChange w:id="55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51"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52" w:author="Thuy Dao Xuan" w:date="2018-12-12T13:04:00Z">
              <w:rPr>
                <w:rStyle w:val="Hyperlink"/>
                <w:noProof/>
              </w:rPr>
            </w:rPrChange>
          </w:rPr>
          <w:t>ĐÁNH GIÁ</w:t>
        </w:r>
        <w:r w:rsidRPr="00396FAA">
          <w:rPr>
            <w:rFonts w:asciiTheme="majorHAnsi" w:hAnsiTheme="majorHAnsi" w:cstheme="majorHAnsi"/>
            <w:noProof/>
            <w:webHidden/>
            <w:sz w:val="26"/>
            <w:szCs w:val="26"/>
            <w:rPrChange w:id="553" w:author="Thuy Dao Xuan" w:date="2018-12-12T13:04:00Z">
              <w:rPr>
                <w:noProof/>
                <w:webHidden/>
              </w:rPr>
            </w:rPrChange>
          </w:rPr>
          <w:tab/>
        </w:r>
        <w:r w:rsidRPr="00396FAA">
          <w:rPr>
            <w:rFonts w:asciiTheme="majorHAnsi" w:hAnsiTheme="majorHAnsi" w:cstheme="majorHAnsi"/>
            <w:noProof/>
            <w:webHidden/>
            <w:sz w:val="26"/>
            <w:szCs w:val="26"/>
            <w:rPrChange w:id="554" w:author="Thuy Dao Xuan" w:date="2018-12-12T13:04:00Z">
              <w:rPr>
                <w:noProof/>
                <w:webHidden/>
              </w:rPr>
            </w:rPrChange>
          </w:rPr>
          <w:fldChar w:fldCharType="begin"/>
        </w:r>
        <w:r w:rsidRPr="00396FAA">
          <w:rPr>
            <w:rFonts w:asciiTheme="majorHAnsi" w:hAnsiTheme="majorHAnsi" w:cstheme="majorHAnsi"/>
            <w:noProof/>
            <w:webHidden/>
            <w:sz w:val="26"/>
            <w:szCs w:val="26"/>
            <w:rPrChange w:id="555" w:author="Thuy Dao Xuan" w:date="2018-12-12T13:04:00Z">
              <w:rPr>
                <w:noProof/>
                <w:webHidden/>
              </w:rPr>
            </w:rPrChange>
          </w:rPr>
          <w:instrText xml:space="preserve"> PAGEREF _Toc532383235 \h </w:instrText>
        </w:r>
      </w:ins>
      <w:r w:rsidRPr="00396FAA">
        <w:rPr>
          <w:rFonts w:asciiTheme="majorHAnsi" w:hAnsiTheme="majorHAnsi" w:cstheme="majorHAnsi"/>
          <w:noProof/>
          <w:webHidden/>
          <w:sz w:val="26"/>
          <w:szCs w:val="26"/>
          <w:rPrChange w:id="556"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557" w:author="Thuy Dao Xuan" w:date="2018-12-12T13:04:00Z">
            <w:rPr>
              <w:noProof/>
              <w:webHidden/>
            </w:rPr>
          </w:rPrChange>
        </w:rPr>
        <w:fldChar w:fldCharType="separate"/>
      </w:r>
      <w:ins w:id="558" w:author="Thuy Dao Xuan" w:date="2018-12-12T13:05:00Z">
        <w:r w:rsidR="00396074">
          <w:rPr>
            <w:rFonts w:asciiTheme="majorHAnsi" w:hAnsiTheme="majorHAnsi" w:cstheme="majorHAnsi"/>
            <w:noProof/>
            <w:webHidden/>
            <w:sz w:val="26"/>
            <w:szCs w:val="26"/>
          </w:rPr>
          <w:t>30</w:t>
        </w:r>
      </w:ins>
      <w:ins w:id="559" w:author="Thuy Dao Xuan" w:date="2018-12-12T13:04:00Z">
        <w:r w:rsidRPr="00396FAA">
          <w:rPr>
            <w:rFonts w:asciiTheme="majorHAnsi" w:hAnsiTheme="majorHAnsi" w:cstheme="majorHAnsi"/>
            <w:noProof/>
            <w:webHidden/>
            <w:sz w:val="26"/>
            <w:szCs w:val="26"/>
            <w:rPrChange w:id="560"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561" w:author="Thuy Dao Xuan" w:date="2018-12-12T13:04:00Z">
              <w:rPr>
                <w:rStyle w:val="Hyperlink"/>
                <w:noProof/>
              </w:rPr>
            </w:rPrChange>
          </w:rPr>
          <w:fldChar w:fldCharType="end"/>
        </w:r>
      </w:ins>
    </w:p>
    <w:p w14:paraId="69C089F0" w14:textId="3D8392E6" w:rsidR="00396FAA" w:rsidRPr="00396FAA" w:rsidRDefault="00396FAA">
      <w:pPr>
        <w:pStyle w:val="TOC2"/>
        <w:tabs>
          <w:tab w:val="left" w:pos="660"/>
          <w:tab w:val="right" w:leader="dot" w:pos="10194"/>
        </w:tabs>
        <w:spacing w:after="120" w:line="360" w:lineRule="auto"/>
        <w:rPr>
          <w:ins w:id="562" w:author="Thuy Dao Xuan" w:date="2018-12-12T13:04:00Z"/>
          <w:rFonts w:asciiTheme="majorHAnsi" w:hAnsiTheme="majorHAnsi" w:cstheme="majorHAnsi"/>
          <w:noProof/>
          <w:sz w:val="26"/>
          <w:szCs w:val="26"/>
          <w:rPrChange w:id="563" w:author="Thuy Dao Xuan" w:date="2018-12-12T13:04:00Z">
            <w:rPr>
              <w:ins w:id="564" w:author="Thuy Dao Xuan" w:date="2018-12-12T13:04:00Z"/>
              <w:noProof/>
            </w:rPr>
          </w:rPrChange>
        </w:rPr>
        <w:pPrChange w:id="565" w:author="Thuy Dao Xuan" w:date="2018-12-12T13:05:00Z">
          <w:pPr>
            <w:pStyle w:val="TOC2"/>
            <w:tabs>
              <w:tab w:val="left" w:pos="660"/>
              <w:tab w:val="right" w:leader="dot" w:pos="10194"/>
            </w:tabs>
          </w:pPr>
        </w:pPrChange>
      </w:pPr>
      <w:ins w:id="566" w:author="Thuy Dao Xuan" w:date="2018-12-12T13:04:00Z">
        <w:r w:rsidRPr="00396FAA">
          <w:rPr>
            <w:rStyle w:val="Hyperlink"/>
            <w:rFonts w:asciiTheme="majorHAnsi" w:hAnsiTheme="majorHAnsi" w:cstheme="majorHAnsi"/>
            <w:noProof/>
            <w:sz w:val="26"/>
            <w:szCs w:val="26"/>
            <w:rPrChange w:id="567"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568"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69" w:author="Thuy Dao Xuan" w:date="2018-12-12T13:04:00Z">
              <w:rPr>
                <w:noProof/>
              </w:rPr>
            </w:rPrChange>
          </w:rPr>
          <w:instrText>HYPERLINK \l "_Toc532383236"</w:instrText>
        </w:r>
        <w:r w:rsidRPr="00396FAA">
          <w:rPr>
            <w:rStyle w:val="Hyperlink"/>
            <w:rFonts w:asciiTheme="majorHAnsi" w:hAnsiTheme="majorHAnsi" w:cstheme="majorHAnsi"/>
            <w:noProof/>
            <w:sz w:val="26"/>
            <w:szCs w:val="26"/>
            <w:rPrChange w:id="570"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71"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72" w:author="Thuy Dao Xuan" w:date="2018-12-12T13:04:00Z">
              <w:rPr>
                <w:rStyle w:val="Hyperlink"/>
                <w:noProof/>
              </w:rPr>
            </w:rPrChange>
          </w:rPr>
          <w:t>1.</w:t>
        </w:r>
        <w:r w:rsidRPr="00396FAA">
          <w:rPr>
            <w:rFonts w:asciiTheme="majorHAnsi" w:hAnsiTheme="majorHAnsi" w:cstheme="majorHAnsi"/>
            <w:noProof/>
            <w:sz w:val="26"/>
            <w:szCs w:val="26"/>
            <w:rPrChange w:id="573" w:author="Thuy Dao Xuan" w:date="2018-12-12T13:04:00Z">
              <w:rPr>
                <w:noProof/>
              </w:rPr>
            </w:rPrChange>
          </w:rPr>
          <w:tab/>
        </w:r>
        <w:r w:rsidRPr="00396FAA">
          <w:rPr>
            <w:rStyle w:val="Hyperlink"/>
            <w:rFonts w:asciiTheme="majorHAnsi" w:hAnsiTheme="majorHAnsi" w:cstheme="majorHAnsi"/>
            <w:noProof/>
            <w:sz w:val="26"/>
            <w:szCs w:val="26"/>
            <w:rPrChange w:id="574" w:author="Thuy Dao Xuan" w:date="2018-12-12T13:04:00Z">
              <w:rPr>
                <w:rStyle w:val="Hyperlink"/>
                <w:noProof/>
              </w:rPr>
            </w:rPrChange>
          </w:rPr>
          <w:t>Quá trình thực hiện ứng dụng</w:t>
        </w:r>
        <w:r w:rsidRPr="00396FAA">
          <w:rPr>
            <w:rFonts w:asciiTheme="majorHAnsi" w:hAnsiTheme="majorHAnsi" w:cstheme="majorHAnsi"/>
            <w:noProof/>
            <w:webHidden/>
            <w:sz w:val="26"/>
            <w:szCs w:val="26"/>
            <w:rPrChange w:id="575" w:author="Thuy Dao Xuan" w:date="2018-12-12T13:04:00Z">
              <w:rPr>
                <w:noProof/>
                <w:webHidden/>
              </w:rPr>
            </w:rPrChange>
          </w:rPr>
          <w:tab/>
        </w:r>
        <w:r w:rsidRPr="00396FAA">
          <w:rPr>
            <w:rFonts w:asciiTheme="majorHAnsi" w:hAnsiTheme="majorHAnsi" w:cstheme="majorHAnsi"/>
            <w:noProof/>
            <w:webHidden/>
            <w:sz w:val="26"/>
            <w:szCs w:val="26"/>
            <w:rPrChange w:id="576" w:author="Thuy Dao Xuan" w:date="2018-12-12T13:04:00Z">
              <w:rPr>
                <w:noProof/>
                <w:webHidden/>
              </w:rPr>
            </w:rPrChange>
          </w:rPr>
          <w:fldChar w:fldCharType="begin"/>
        </w:r>
        <w:r w:rsidRPr="00396FAA">
          <w:rPr>
            <w:rFonts w:asciiTheme="majorHAnsi" w:hAnsiTheme="majorHAnsi" w:cstheme="majorHAnsi"/>
            <w:noProof/>
            <w:webHidden/>
            <w:sz w:val="26"/>
            <w:szCs w:val="26"/>
            <w:rPrChange w:id="577" w:author="Thuy Dao Xuan" w:date="2018-12-12T13:04:00Z">
              <w:rPr>
                <w:noProof/>
                <w:webHidden/>
              </w:rPr>
            </w:rPrChange>
          </w:rPr>
          <w:instrText xml:space="preserve"> PAGEREF _Toc532383236 \h </w:instrText>
        </w:r>
      </w:ins>
      <w:r w:rsidRPr="00396FAA">
        <w:rPr>
          <w:rFonts w:asciiTheme="majorHAnsi" w:hAnsiTheme="majorHAnsi" w:cstheme="majorHAnsi"/>
          <w:noProof/>
          <w:webHidden/>
          <w:sz w:val="26"/>
          <w:szCs w:val="26"/>
          <w:rPrChange w:id="578"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579" w:author="Thuy Dao Xuan" w:date="2018-12-12T13:04:00Z">
            <w:rPr>
              <w:noProof/>
              <w:webHidden/>
            </w:rPr>
          </w:rPrChange>
        </w:rPr>
        <w:fldChar w:fldCharType="separate"/>
      </w:r>
      <w:ins w:id="580" w:author="Thuy Dao Xuan" w:date="2018-12-12T13:05:00Z">
        <w:r w:rsidR="00396074">
          <w:rPr>
            <w:rFonts w:asciiTheme="majorHAnsi" w:hAnsiTheme="majorHAnsi" w:cstheme="majorHAnsi"/>
            <w:noProof/>
            <w:webHidden/>
            <w:sz w:val="26"/>
            <w:szCs w:val="26"/>
          </w:rPr>
          <w:t>30</w:t>
        </w:r>
      </w:ins>
      <w:ins w:id="581" w:author="Thuy Dao Xuan" w:date="2018-12-12T13:04:00Z">
        <w:r w:rsidRPr="00396FAA">
          <w:rPr>
            <w:rFonts w:asciiTheme="majorHAnsi" w:hAnsiTheme="majorHAnsi" w:cstheme="majorHAnsi"/>
            <w:noProof/>
            <w:webHidden/>
            <w:sz w:val="26"/>
            <w:szCs w:val="26"/>
            <w:rPrChange w:id="582"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583" w:author="Thuy Dao Xuan" w:date="2018-12-12T13:04:00Z">
              <w:rPr>
                <w:rStyle w:val="Hyperlink"/>
                <w:noProof/>
              </w:rPr>
            </w:rPrChange>
          </w:rPr>
          <w:fldChar w:fldCharType="end"/>
        </w:r>
      </w:ins>
    </w:p>
    <w:p w14:paraId="1A78A876" w14:textId="5AFD4ACE" w:rsidR="00396FAA" w:rsidRPr="00396FAA" w:rsidRDefault="00396FAA">
      <w:pPr>
        <w:pStyle w:val="TOC2"/>
        <w:tabs>
          <w:tab w:val="left" w:pos="660"/>
          <w:tab w:val="right" w:leader="dot" w:pos="10194"/>
        </w:tabs>
        <w:spacing w:after="120" w:line="360" w:lineRule="auto"/>
        <w:rPr>
          <w:ins w:id="584" w:author="Thuy Dao Xuan" w:date="2018-12-12T13:04:00Z"/>
          <w:rFonts w:asciiTheme="majorHAnsi" w:hAnsiTheme="majorHAnsi" w:cstheme="majorHAnsi"/>
          <w:noProof/>
          <w:sz w:val="26"/>
          <w:szCs w:val="26"/>
          <w:rPrChange w:id="585" w:author="Thuy Dao Xuan" w:date="2018-12-12T13:04:00Z">
            <w:rPr>
              <w:ins w:id="586" w:author="Thuy Dao Xuan" w:date="2018-12-12T13:04:00Z"/>
              <w:noProof/>
            </w:rPr>
          </w:rPrChange>
        </w:rPr>
        <w:pPrChange w:id="587" w:author="Thuy Dao Xuan" w:date="2018-12-12T13:05:00Z">
          <w:pPr>
            <w:pStyle w:val="TOC2"/>
            <w:tabs>
              <w:tab w:val="left" w:pos="660"/>
              <w:tab w:val="right" w:leader="dot" w:pos="10194"/>
            </w:tabs>
          </w:pPr>
        </w:pPrChange>
      </w:pPr>
      <w:ins w:id="588" w:author="Thuy Dao Xuan" w:date="2018-12-12T13:04:00Z">
        <w:r w:rsidRPr="00396FAA">
          <w:rPr>
            <w:rStyle w:val="Hyperlink"/>
            <w:rFonts w:asciiTheme="majorHAnsi" w:hAnsiTheme="majorHAnsi" w:cstheme="majorHAnsi"/>
            <w:noProof/>
            <w:sz w:val="26"/>
            <w:szCs w:val="26"/>
            <w:rPrChange w:id="589"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590"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591" w:author="Thuy Dao Xuan" w:date="2018-12-12T13:04:00Z">
              <w:rPr>
                <w:noProof/>
              </w:rPr>
            </w:rPrChange>
          </w:rPr>
          <w:instrText>HYPERLINK \l "_Toc532383237"</w:instrText>
        </w:r>
        <w:r w:rsidRPr="00396FAA">
          <w:rPr>
            <w:rStyle w:val="Hyperlink"/>
            <w:rFonts w:asciiTheme="majorHAnsi" w:hAnsiTheme="majorHAnsi" w:cstheme="majorHAnsi"/>
            <w:noProof/>
            <w:sz w:val="26"/>
            <w:szCs w:val="26"/>
            <w:rPrChange w:id="592"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593"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594" w:author="Thuy Dao Xuan" w:date="2018-12-12T13:04:00Z">
              <w:rPr>
                <w:rStyle w:val="Hyperlink"/>
                <w:noProof/>
              </w:rPr>
            </w:rPrChange>
          </w:rPr>
          <w:t>2.</w:t>
        </w:r>
        <w:r w:rsidRPr="00396FAA">
          <w:rPr>
            <w:rFonts w:asciiTheme="majorHAnsi" w:hAnsiTheme="majorHAnsi" w:cstheme="majorHAnsi"/>
            <w:noProof/>
            <w:sz w:val="26"/>
            <w:szCs w:val="26"/>
            <w:rPrChange w:id="595" w:author="Thuy Dao Xuan" w:date="2018-12-12T13:04:00Z">
              <w:rPr>
                <w:noProof/>
              </w:rPr>
            </w:rPrChange>
          </w:rPr>
          <w:tab/>
        </w:r>
        <w:r w:rsidRPr="00396FAA">
          <w:rPr>
            <w:rStyle w:val="Hyperlink"/>
            <w:rFonts w:asciiTheme="majorHAnsi" w:hAnsiTheme="majorHAnsi" w:cstheme="majorHAnsi"/>
            <w:noProof/>
            <w:sz w:val="26"/>
            <w:szCs w:val="26"/>
            <w:rPrChange w:id="596" w:author="Thuy Dao Xuan" w:date="2018-12-12T13:04:00Z">
              <w:rPr>
                <w:rStyle w:val="Hyperlink"/>
                <w:noProof/>
              </w:rPr>
            </w:rPrChange>
          </w:rPr>
          <w:t>Ưu – Nhược điểm khi ứng dụng</w:t>
        </w:r>
        <w:r w:rsidRPr="00396FAA">
          <w:rPr>
            <w:rFonts w:asciiTheme="majorHAnsi" w:hAnsiTheme="majorHAnsi" w:cstheme="majorHAnsi"/>
            <w:noProof/>
            <w:webHidden/>
            <w:sz w:val="26"/>
            <w:szCs w:val="26"/>
            <w:rPrChange w:id="597" w:author="Thuy Dao Xuan" w:date="2018-12-12T13:04:00Z">
              <w:rPr>
                <w:noProof/>
                <w:webHidden/>
              </w:rPr>
            </w:rPrChange>
          </w:rPr>
          <w:tab/>
        </w:r>
        <w:r w:rsidRPr="00396FAA">
          <w:rPr>
            <w:rFonts w:asciiTheme="majorHAnsi" w:hAnsiTheme="majorHAnsi" w:cstheme="majorHAnsi"/>
            <w:noProof/>
            <w:webHidden/>
            <w:sz w:val="26"/>
            <w:szCs w:val="26"/>
            <w:rPrChange w:id="598" w:author="Thuy Dao Xuan" w:date="2018-12-12T13:04:00Z">
              <w:rPr>
                <w:noProof/>
                <w:webHidden/>
              </w:rPr>
            </w:rPrChange>
          </w:rPr>
          <w:fldChar w:fldCharType="begin"/>
        </w:r>
        <w:r w:rsidRPr="00396FAA">
          <w:rPr>
            <w:rFonts w:asciiTheme="majorHAnsi" w:hAnsiTheme="majorHAnsi" w:cstheme="majorHAnsi"/>
            <w:noProof/>
            <w:webHidden/>
            <w:sz w:val="26"/>
            <w:szCs w:val="26"/>
            <w:rPrChange w:id="599" w:author="Thuy Dao Xuan" w:date="2018-12-12T13:04:00Z">
              <w:rPr>
                <w:noProof/>
                <w:webHidden/>
              </w:rPr>
            </w:rPrChange>
          </w:rPr>
          <w:instrText xml:space="preserve"> PAGEREF _Toc532383237 \h </w:instrText>
        </w:r>
      </w:ins>
      <w:r w:rsidRPr="00396FAA">
        <w:rPr>
          <w:rFonts w:asciiTheme="majorHAnsi" w:hAnsiTheme="majorHAnsi" w:cstheme="majorHAnsi"/>
          <w:noProof/>
          <w:webHidden/>
          <w:sz w:val="26"/>
          <w:szCs w:val="26"/>
          <w:rPrChange w:id="600"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601" w:author="Thuy Dao Xuan" w:date="2018-12-12T13:04:00Z">
            <w:rPr>
              <w:noProof/>
              <w:webHidden/>
            </w:rPr>
          </w:rPrChange>
        </w:rPr>
        <w:fldChar w:fldCharType="separate"/>
      </w:r>
      <w:ins w:id="602" w:author="Thuy Dao Xuan" w:date="2018-12-12T13:05:00Z">
        <w:r w:rsidR="00396074">
          <w:rPr>
            <w:rFonts w:asciiTheme="majorHAnsi" w:hAnsiTheme="majorHAnsi" w:cstheme="majorHAnsi"/>
            <w:noProof/>
            <w:webHidden/>
            <w:sz w:val="26"/>
            <w:szCs w:val="26"/>
          </w:rPr>
          <w:t>30</w:t>
        </w:r>
      </w:ins>
      <w:ins w:id="603" w:author="Thuy Dao Xuan" w:date="2018-12-12T13:04:00Z">
        <w:r w:rsidRPr="00396FAA">
          <w:rPr>
            <w:rFonts w:asciiTheme="majorHAnsi" w:hAnsiTheme="majorHAnsi" w:cstheme="majorHAnsi"/>
            <w:noProof/>
            <w:webHidden/>
            <w:sz w:val="26"/>
            <w:szCs w:val="26"/>
            <w:rPrChange w:id="604"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605" w:author="Thuy Dao Xuan" w:date="2018-12-12T13:04:00Z">
              <w:rPr>
                <w:rStyle w:val="Hyperlink"/>
                <w:noProof/>
              </w:rPr>
            </w:rPrChange>
          </w:rPr>
          <w:fldChar w:fldCharType="end"/>
        </w:r>
      </w:ins>
    </w:p>
    <w:p w14:paraId="21E37C67" w14:textId="222F3E9A" w:rsidR="00396FAA" w:rsidRPr="00396FAA" w:rsidRDefault="00396FAA">
      <w:pPr>
        <w:pStyle w:val="TOC2"/>
        <w:tabs>
          <w:tab w:val="left" w:pos="660"/>
          <w:tab w:val="right" w:leader="dot" w:pos="10194"/>
        </w:tabs>
        <w:spacing w:after="120" w:line="360" w:lineRule="auto"/>
        <w:rPr>
          <w:ins w:id="606" w:author="Thuy Dao Xuan" w:date="2018-12-12T13:04:00Z"/>
          <w:rFonts w:asciiTheme="majorHAnsi" w:hAnsiTheme="majorHAnsi" w:cstheme="majorHAnsi"/>
          <w:noProof/>
          <w:sz w:val="26"/>
          <w:szCs w:val="26"/>
          <w:rPrChange w:id="607" w:author="Thuy Dao Xuan" w:date="2018-12-12T13:04:00Z">
            <w:rPr>
              <w:ins w:id="608" w:author="Thuy Dao Xuan" w:date="2018-12-12T13:04:00Z"/>
              <w:noProof/>
            </w:rPr>
          </w:rPrChange>
        </w:rPr>
        <w:pPrChange w:id="609" w:author="Thuy Dao Xuan" w:date="2018-12-12T13:05:00Z">
          <w:pPr>
            <w:pStyle w:val="TOC2"/>
            <w:tabs>
              <w:tab w:val="left" w:pos="660"/>
              <w:tab w:val="right" w:leader="dot" w:pos="10194"/>
            </w:tabs>
          </w:pPr>
        </w:pPrChange>
      </w:pPr>
      <w:ins w:id="610" w:author="Thuy Dao Xuan" w:date="2018-12-12T13:04:00Z">
        <w:r w:rsidRPr="00396FAA">
          <w:rPr>
            <w:rStyle w:val="Hyperlink"/>
            <w:rFonts w:asciiTheme="majorHAnsi" w:hAnsiTheme="majorHAnsi" w:cstheme="majorHAnsi"/>
            <w:noProof/>
            <w:sz w:val="26"/>
            <w:szCs w:val="26"/>
            <w:rPrChange w:id="611" w:author="Thuy Dao Xuan" w:date="2018-12-12T13:04:00Z">
              <w:rPr>
                <w:rStyle w:val="Hyperlink"/>
                <w:noProof/>
              </w:rPr>
            </w:rPrChange>
          </w:rPr>
          <w:fldChar w:fldCharType="begin"/>
        </w:r>
        <w:r w:rsidRPr="00396FAA">
          <w:rPr>
            <w:rStyle w:val="Hyperlink"/>
            <w:rFonts w:asciiTheme="majorHAnsi" w:hAnsiTheme="majorHAnsi" w:cstheme="majorHAnsi"/>
            <w:noProof/>
            <w:sz w:val="26"/>
            <w:szCs w:val="26"/>
            <w:rPrChange w:id="612" w:author="Thuy Dao Xuan" w:date="2018-12-12T13:04:00Z">
              <w:rPr>
                <w:rStyle w:val="Hyperlink"/>
                <w:noProof/>
              </w:rPr>
            </w:rPrChange>
          </w:rPr>
          <w:instrText xml:space="preserve"> </w:instrText>
        </w:r>
        <w:r w:rsidRPr="00396FAA">
          <w:rPr>
            <w:rFonts w:asciiTheme="majorHAnsi" w:hAnsiTheme="majorHAnsi" w:cstheme="majorHAnsi"/>
            <w:noProof/>
            <w:sz w:val="26"/>
            <w:szCs w:val="26"/>
            <w:rPrChange w:id="613" w:author="Thuy Dao Xuan" w:date="2018-12-12T13:04:00Z">
              <w:rPr>
                <w:noProof/>
              </w:rPr>
            </w:rPrChange>
          </w:rPr>
          <w:instrText>HYPERLINK \l "_Toc532383238"</w:instrText>
        </w:r>
        <w:r w:rsidRPr="00396FAA">
          <w:rPr>
            <w:rStyle w:val="Hyperlink"/>
            <w:rFonts w:asciiTheme="majorHAnsi" w:hAnsiTheme="majorHAnsi" w:cstheme="majorHAnsi"/>
            <w:noProof/>
            <w:sz w:val="26"/>
            <w:szCs w:val="26"/>
            <w:rPrChange w:id="614" w:author="Thuy Dao Xuan" w:date="2018-12-12T13:04:00Z">
              <w:rPr>
                <w:rStyle w:val="Hyperlink"/>
                <w:noProof/>
              </w:rPr>
            </w:rPrChange>
          </w:rPr>
          <w:instrText xml:space="preserve"> </w:instrText>
        </w:r>
        <w:r w:rsidRPr="00396FAA">
          <w:rPr>
            <w:rStyle w:val="Hyperlink"/>
            <w:rFonts w:asciiTheme="majorHAnsi" w:hAnsiTheme="majorHAnsi" w:cstheme="majorHAnsi"/>
            <w:noProof/>
            <w:sz w:val="26"/>
            <w:szCs w:val="26"/>
            <w:rPrChange w:id="615" w:author="Thuy Dao Xuan" w:date="2018-12-12T13:04:00Z">
              <w:rPr>
                <w:rStyle w:val="Hyperlink"/>
                <w:noProof/>
              </w:rPr>
            </w:rPrChange>
          </w:rPr>
          <w:fldChar w:fldCharType="separate"/>
        </w:r>
        <w:r w:rsidRPr="00396FAA">
          <w:rPr>
            <w:rStyle w:val="Hyperlink"/>
            <w:rFonts w:asciiTheme="majorHAnsi" w:hAnsiTheme="majorHAnsi" w:cstheme="majorHAnsi"/>
            <w:noProof/>
            <w:sz w:val="26"/>
            <w:szCs w:val="26"/>
            <w:rPrChange w:id="616" w:author="Thuy Dao Xuan" w:date="2018-12-12T13:04:00Z">
              <w:rPr>
                <w:rStyle w:val="Hyperlink"/>
                <w:noProof/>
              </w:rPr>
            </w:rPrChange>
          </w:rPr>
          <w:t>3.</w:t>
        </w:r>
        <w:r w:rsidRPr="00396FAA">
          <w:rPr>
            <w:rFonts w:asciiTheme="majorHAnsi" w:hAnsiTheme="majorHAnsi" w:cstheme="majorHAnsi"/>
            <w:noProof/>
            <w:sz w:val="26"/>
            <w:szCs w:val="26"/>
            <w:rPrChange w:id="617" w:author="Thuy Dao Xuan" w:date="2018-12-12T13:04:00Z">
              <w:rPr>
                <w:noProof/>
              </w:rPr>
            </w:rPrChange>
          </w:rPr>
          <w:tab/>
        </w:r>
        <w:r w:rsidRPr="00396FAA">
          <w:rPr>
            <w:rStyle w:val="Hyperlink"/>
            <w:rFonts w:asciiTheme="majorHAnsi" w:hAnsiTheme="majorHAnsi" w:cstheme="majorHAnsi"/>
            <w:noProof/>
            <w:sz w:val="26"/>
            <w:szCs w:val="26"/>
            <w:rPrChange w:id="618" w:author="Thuy Dao Xuan" w:date="2018-12-12T13:04:00Z">
              <w:rPr>
                <w:rStyle w:val="Hyperlink"/>
                <w:noProof/>
              </w:rPr>
            </w:rPrChange>
          </w:rPr>
          <w:t>Hướng phát triển của đề tài</w:t>
        </w:r>
        <w:r w:rsidRPr="00396FAA">
          <w:rPr>
            <w:rFonts w:asciiTheme="majorHAnsi" w:hAnsiTheme="majorHAnsi" w:cstheme="majorHAnsi"/>
            <w:noProof/>
            <w:webHidden/>
            <w:sz w:val="26"/>
            <w:szCs w:val="26"/>
            <w:rPrChange w:id="619" w:author="Thuy Dao Xuan" w:date="2018-12-12T13:04:00Z">
              <w:rPr>
                <w:noProof/>
                <w:webHidden/>
              </w:rPr>
            </w:rPrChange>
          </w:rPr>
          <w:tab/>
        </w:r>
        <w:r w:rsidRPr="00396FAA">
          <w:rPr>
            <w:rFonts w:asciiTheme="majorHAnsi" w:hAnsiTheme="majorHAnsi" w:cstheme="majorHAnsi"/>
            <w:noProof/>
            <w:webHidden/>
            <w:sz w:val="26"/>
            <w:szCs w:val="26"/>
            <w:rPrChange w:id="620" w:author="Thuy Dao Xuan" w:date="2018-12-12T13:04:00Z">
              <w:rPr>
                <w:noProof/>
                <w:webHidden/>
              </w:rPr>
            </w:rPrChange>
          </w:rPr>
          <w:fldChar w:fldCharType="begin"/>
        </w:r>
        <w:r w:rsidRPr="00396FAA">
          <w:rPr>
            <w:rFonts w:asciiTheme="majorHAnsi" w:hAnsiTheme="majorHAnsi" w:cstheme="majorHAnsi"/>
            <w:noProof/>
            <w:webHidden/>
            <w:sz w:val="26"/>
            <w:szCs w:val="26"/>
            <w:rPrChange w:id="621" w:author="Thuy Dao Xuan" w:date="2018-12-12T13:04:00Z">
              <w:rPr>
                <w:noProof/>
                <w:webHidden/>
              </w:rPr>
            </w:rPrChange>
          </w:rPr>
          <w:instrText xml:space="preserve"> PAGEREF _Toc532383238 \h </w:instrText>
        </w:r>
      </w:ins>
      <w:r w:rsidRPr="00396FAA">
        <w:rPr>
          <w:rFonts w:asciiTheme="majorHAnsi" w:hAnsiTheme="majorHAnsi" w:cstheme="majorHAnsi"/>
          <w:noProof/>
          <w:webHidden/>
          <w:sz w:val="26"/>
          <w:szCs w:val="26"/>
          <w:rPrChange w:id="622" w:author="Thuy Dao Xuan" w:date="2018-12-12T13:04:00Z">
            <w:rPr>
              <w:rFonts w:asciiTheme="majorHAnsi" w:hAnsiTheme="majorHAnsi" w:cstheme="majorHAnsi"/>
              <w:noProof/>
              <w:webHidden/>
              <w:sz w:val="26"/>
              <w:szCs w:val="26"/>
            </w:rPr>
          </w:rPrChange>
        </w:rPr>
      </w:r>
      <w:r w:rsidRPr="00396FAA">
        <w:rPr>
          <w:rFonts w:asciiTheme="majorHAnsi" w:hAnsiTheme="majorHAnsi" w:cstheme="majorHAnsi"/>
          <w:noProof/>
          <w:webHidden/>
          <w:sz w:val="26"/>
          <w:szCs w:val="26"/>
          <w:rPrChange w:id="623" w:author="Thuy Dao Xuan" w:date="2018-12-12T13:04:00Z">
            <w:rPr>
              <w:noProof/>
              <w:webHidden/>
            </w:rPr>
          </w:rPrChange>
        </w:rPr>
        <w:fldChar w:fldCharType="separate"/>
      </w:r>
      <w:ins w:id="624" w:author="Thuy Dao Xuan" w:date="2018-12-12T13:05:00Z">
        <w:r w:rsidR="00396074">
          <w:rPr>
            <w:rFonts w:asciiTheme="majorHAnsi" w:hAnsiTheme="majorHAnsi" w:cstheme="majorHAnsi"/>
            <w:noProof/>
            <w:webHidden/>
            <w:sz w:val="26"/>
            <w:szCs w:val="26"/>
          </w:rPr>
          <w:t>30</w:t>
        </w:r>
      </w:ins>
      <w:ins w:id="625" w:author="Thuy Dao Xuan" w:date="2018-12-12T13:04:00Z">
        <w:r w:rsidRPr="00396FAA">
          <w:rPr>
            <w:rFonts w:asciiTheme="majorHAnsi" w:hAnsiTheme="majorHAnsi" w:cstheme="majorHAnsi"/>
            <w:noProof/>
            <w:webHidden/>
            <w:sz w:val="26"/>
            <w:szCs w:val="26"/>
            <w:rPrChange w:id="626" w:author="Thuy Dao Xuan" w:date="2018-12-12T13:04:00Z">
              <w:rPr>
                <w:noProof/>
                <w:webHidden/>
              </w:rPr>
            </w:rPrChange>
          </w:rPr>
          <w:fldChar w:fldCharType="end"/>
        </w:r>
        <w:r w:rsidRPr="00396FAA">
          <w:rPr>
            <w:rStyle w:val="Hyperlink"/>
            <w:rFonts w:asciiTheme="majorHAnsi" w:hAnsiTheme="majorHAnsi" w:cstheme="majorHAnsi"/>
            <w:noProof/>
            <w:sz w:val="26"/>
            <w:szCs w:val="26"/>
            <w:rPrChange w:id="627" w:author="Thuy Dao Xuan" w:date="2018-12-12T13:04:00Z">
              <w:rPr>
                <w:rStyle w:val="Hyperlink"/>
                <w:noProof/>
              </w:rPr>
            </w:rPrChange>
          </w:rPr>
          <w:fldChar w:fldCharType="end"/>
        </w:r>
      </w:ins>
    </w:p>
    <w:p w14:paraId="0E3722A8" w14:textId="509F6BBF" w:rsidR="00960352" w:rsidRPr="00396FAA" w:rsidRDefault="00396FAA" w:rsidP="0023733E">
      <w:pPr>
        <w:spacing w:after="120" w:line="360" w:lineRule="auto"/>
        <w:rPr>
          <w:rFonts w:asciiTheme="majorHAnsi" w:hAnsiTheme="majorHAnsi" w:cstheme="majorHAnsi"/>
          <w:b/>
          <w:sz w:val="26"/>
          <w:szCs w:val="26"/>
          <w:rPrChange w:id="628" w:author="Thuy Dao Xuan" w:date="2018-12-12T13:04:00Z">
            <w:rPr>
              <w:rFonts w:asciiTheme="majorHAnsi" w:hAnsiTheme="majorHAnsi" w:cstheme="majorHAnsi"/>
              <w:b/>
              <w:sz w:val="36"/>
              <w:szCs w:val="36"/>
            </w:rPr>
          </w:rPrChange>
        </w:rPr>
      </w:pPr>
      <w:ins w:id="629" w:author="Thuy Dao Xuan" w:date="2018-12-12T13:04:00Z">
        <w:r w:rsidRPr="00396FAA">
          <w:rPr>
            <w:rFonts w:asciiTheme="majorHAnsi" w:hAnsiTheme="majorHAnsi" w:cstheme="majorHAnsi"/>
            <w:sz w:val="26"/>
            <w:szCs w:val="26"/>
            <w:rPrChange w:id="630" w:author="Thuy Dao Xuan" w:date="2018-12-12T13:04:00Z">
              <w:rPr>
                <w:rFonts w:asciiTheme="majorHAnsi" w:hAnsiTheme="majorHAnsi" w:cstheme="majorHAnsi"/>
              </w:rPr>
            </w:rPrChange>
          </w:rPr>
          <w:fldChar w:fldCharType="end"/>
        </w:r>
      </w:ins>
      <w:r w:rsidR="00960352" w:rsidRPr="00396FAA">
        <w:rPr>
          <w:rFonts w:asciiTheme="majorHAnsi" w:hAnsiTheme="majorHAnsi" w:cstheme="majorHAnsi"/>
          <w:sz w:val="26"/>
          <w:szCs w:val="26"/>
          <w:rPrChange w:id="631" w:author="Thuy Dao Xuan" w:date="2018-12-12T13:04:00Z">
            <w:rPr>
              <w:rFonts w:asciiTheme="majorHAnsi" w:hAnsiTheme="majorHAnsi" w:cstheme="majorHAnsi"/>
            </w:rPr>
          </w:rPrChange>
        </w:rPr>
        <w:br w:type="page"/>
      </w:r>
    </w:p>
    <w:p w14:paraId="55A2CA18" w14:textId="77B05D38" w:rsidR="0083417B" w:rsidRDefault="00624056" w:rsidP="0083417B">
      <w:pPr>
        <w:pStyle w:val="Heading1"/>
        <w:spacing w:after="120" w:line="360" w:lineRule="auto"/>
        <w:rPr>
          <w:ins w:id="632" w:author="cong an ngo" w:date="2018-12-12T12:04:00Z"/>
          <w:lang w:val="vi-VN"/>
        </w:rPr>
      </w:pPr>
      <w:bookmarkStart w:id="633" w:name="_Toc532383210"/>
      <w:r w:rsidRPr="00D51F45">
        <w:rPr>
          <w:lang w:val="vi-VN"/>
        </w:rPr>
        <w:lastRenderedPageBreak/>
        <w:t>DANH MỤC CÁC HÌNH</w:t>
      </w:r>
      <w:bookmarkEnd w:id="633"/>
    </w:p>
    <w:p w14:paraId="43F530B1" w14:textId="337FEF3A" w:rsidR="003A227B" w:rsidRPr="003A227B" w:rsidRDefault="003A227B">
      <w:pPr>
        <w:pStyle w:val="TableofFigures"/>
        <w:tabs>
          <w:tab w:val="right" w:leader="dot" w:pos="10170"/>
        </w:tabs>
        <w:spacing w:after="120" w:line="360" w:lineRule="auto"/>
        <w:rPr>
          <w:ins w:id="634" w:author="cong an ngo" w:date="2018-12-12T11:55:00Z"/>
          <w:noProof/>
          <w:sz w:val="26"/>
          <w:szCs w:val="26"/>
          <w:rPrChange w:id="635" w:author="cong an ngo" w:date="2018-12-12T12:04:00Z">
            <w:rPr>
              <w:ins w:id="636" w:author="cong an ngo" w:date="2018-12-12T11:55:00Z"/>
              <w:lang w:val="vi-VN"/>
            </w:rPr>
          </w:rPrChange>
        </w:rPr>
        <w:pPrChange w:id="637" w:author="Thuy Dao Xuan" w:date="2018-12-12T13:10:00Z">
          <w:pPr>
            <w:pStyle w:val="Heading1"/>
            <w:spacing w:after="120" w:line="360" w:lineRule="auto"/>
          </w:pPr>
        </w:pPrChange>
      </w:pPr>
      <w:ins w:id="638" w:author="cong an ngo" w:date="2018-12-12T12:04:00Z">
        <w:r w:rsidRPr="003A227B">
          <w:rPr>
            <w:rStyle w:val="Hyperlink"/>
            <w:rFonts w:asciiTheme="majorHAnsi" w:hAnsiTheme="majorHAnsi" w:cstheme="majorHAnsi"/>
            <w:noProof/>
            <w:sz w:val="26"/>
            <w:szCs w:val="26"/>
            <w:rPrChange w:id="639" w:author="cong an ngo" w:date="2018-12-12T12:04:00Z">
              <w:rPr>
                <w:rStyle w:val="Hyperlink"/>
              </w:rPr>
            </w:rPrChange>
          </w:rPr>
          <w:fldChar w:fldCharType="begin"/>
        </w:r>
        <w:r w:rsidRPr="003A227B">
          <w:rPr>
            <w:rStyle w:val="Hyperlink"/>
            <w:rFonts w:asciiTheme="majorHAnsi" w:hAnsiTheme="majorHAnsi" w:cstheme="majorHAnsi"/>
            <w:noProof/>
            <w:sz w:val="26"/>
            <w:szCs w:val="26"/>
          </w:rPr>
          <w:instrText xml:space="preserve"> HYPERLINK \l "_Toc529307703" </w:instrText>
        </w:r>
        <w:r w:rsidRPr="003A227B">
          <w:rPr>
            <w:rStyle w:val="Hyperlink"/>
            <w:rPrChange w:id="640" w:author="cong an ngo" w:date="2018-12-12T12:04:00Z">
              <w:rPr>
                <w:noProof/>
                <w:sz w:val="26"/>
                <w:szCs w:val="26"/>
              </w:rPr>
            </w:rPrChange>
          </w:rPr>
          <w:fldChar w:fldCharType="separate"/>
        </w:r>
        <w:r w:rsidRPr="003A227B">
          <w:rPr>
            <w:rFonts w:asciiTheme="majorHAnsi" w:hAnsiTheme="majorHAnsi" w:cstheme="majorHAnsi"/>
            <w:color w:val="000000"/>
            <w:sz w:val="26"/>
            <w:szCs w:val="26"/>
            <w:rPrChange w:id="641" w:author="cong an ngo" w:date="2018-12-12T12:04:00Z">
              <w:rPr>
                <w:color w:val="000000"/>
                <w:sz w:val="27"/>
                <w:szCs w:val="27"/>
              </w:rPr>
            </w:rPrChange>
          </w:rPr>
          <w:t>Hình 1. Use case diagram</w:t>
        </w:r>
        <w:r w:rsidRPr="003A227B">
          <w:rPr>
            <w:rFonts w:asciiTheme="majorHAnsi" w:hAnsiTheme="majorHAnsi" w:cstheme="majorHAnsi"/>
            <w:noProof/>
            <w:webHidden/>
            <w:sz w:val="26"/>
            <w:szCs w:val="26"/>
          </w:rPr>
          <w:tab/>
        </w:r>
      </w:ins>
      <w:ins w:id="642" w:author="cong an ngo" w:date="2018-12-12T12:11:00Z">
        <w:r w:rsidR="003A0B43">
          <w:rPr>
            <w:rFonts w:asciiTheme="majorHAnsi" w:hAnsiTheme="majorHAnsi" w:cstheme="majorHAnsi"/>
            <w:noProof/>
            <w:webHidden/>
            <w:sz w:val="26"/>
            <w:szCs w:val="26"/>
          </w:rPr>
          <w:t>6</w:t>
        </w:r>
      </w:ins>
      <w:ins w:id="643" w:author="cong an ngo" w:date="2018-12-12T12:04:00Z">
        <w:r w:rsidRPr="003A227B">
          <w:rPr>
            <w:rFonts w:asciiTheme="majorHAnsi" w:hAnsiTheme="majorHAnsi" w:cstheme="majorHAnsi"/>
            <w:noProof/>
            <w:sz w:val="26"/>
            <w:szCs w:val="26"/>
            <w:rPrChange w:id="644" w:author="cong an ngo" w:date="2018-12-12T12:04:00Z">
              <w:rPr>
                <w:noProof/>
                <w:sz w:val="26"/>
                <w:szCs w:val="26"/>
              </w:rPr>
            </w:rPrChange>
          </w:rPr>
          <w:fldChar w:fldCharType="end"/>
        </w:r>
      </w:ins>
    </w:p>
    <w:bookmarkStart w:id="645" w:name="_Hlk532379002"/>
    <w:p w14:paraId="03CC6E2C" w14:textId="52C89C81" w:rsidR="0083417B" w:rsidRPr="003A0B43" w:rsidRDefault="0083417B">
      <w:pPr>
        <w:pStyle w:val="TableofFigures"/>
        <w:tabs>
          <w:tab w:val="right" w:leader="dot" w:pos="10170"/>
        </w:tabs>
        <w:spacing w:after="120" w:line="360" w:lineRule="auto"/>
        <w:rPr>
          <w:ins w:id="646" w:author="cong an ngo" w:date="2018-12-12T11:55:00Z"/>
          <w:rFonts w:asciiTheme="majorHAnsi" w:hAnsiTheme="majorHAnsi" w:cstheme="majorHAnsi"/>
          <w:noProof/>
          <w:sz w:val="26"/>
          <w:szCs w:val="26"/>
          <w:rPrChange w:id="647" w:author="cong an ngo" w:date="2018-12-12T12:16:00Z">
            <w:rPr>
              <w:ins w:id="648" w:author="cong an ngo" w:date="2018-12-12T11:55:00Z"/>
              <w:rFonts w:ascii="Times New Roman" w:eastAsiaTheme="minorEastAsia" w:hAnsi="Times New Roman" w:cs="Times New Roman"/>
              <w:noProof/>
              <w:sz w:val="26"/>
              <w:szCs w:val="26"/>
            </w:rPr>
          </w:rPrChange>
        </w:rPr>
        <w:pPrChange w:id="649" w:author="Thuy Dao Xuan" w:date="2018-12-12T13:10:00Z">
          <w:pPr>
            <w:pStyle w:val="TableofFigures"/>
            <w:tabs>
              <w:tab w:val="right" w:leader="dot" w:pos="9393"/>
            </w:tabs>
            <w:spacing w:after="120" w:line="360" w:lineRule="auto"/>
          </w:pPr>
        </w:pPrChange>
      </w:pPr>
      <w:ins w:id="650" w:author="cong an ngo" w:date="2018-12-12T11:55:00Z">
        <w:r w:rsidRPr="003A0B43">
          <w:rPr>
            <w:rFonts w:asciiTheme="majorHAnsi" w:hAnsiTheme="majorHAnsi" w:cstheme="majorHAnsi"/>
            <w:sz w:val="26"/>
            <w:szCs w:val="26"/>
            <w:rPrChange w:id="651" w:author="cong an ngo" w:date="2018-12-12T12:16:00Z">
              <w:rPr>
                <w:rFonts w:ascii="Times New Roman" w:hAnsi="Times New Roman" w:cs="Times New Roman"/>
                <w:sz w:val="26"/>
                <w:szCs w:val="26"/>
              </w:rPr>
            </w:rPrChange>
          </w:rPr>
          <w:fldChar w:fldCharType="begin"/>
        </w:r>
        <w:r w:rsidRPr="003A0B43">
          <w:rPr>
            <w:rFonts w:asciiTheme="majorHAnsi" w:hAnsiTheme="majorHAnsi" w:cstheme="majorHAnsi"/>
            <w:sz w:val="26"/>
            <w:szCs w:val="26"/>
            <w:rPrChange w:id="652" w:author="cong an ngo" w:date="2018-12-12T12:16:00Z">
              <w:rPr>
                <w:rFonts w:ascii="Times New Roman" w:hAnsi="Times New Roman" w:cs="Times New Roman"/>
                <w:sz w:val="26"/>
                <w:szCs w:val="26"/>
              </w:rPr>
            </w:rPrChange>
          </w:rPr>
          <w:instrText xml:space="preserve"> TOC \h \z \c "Hình 1." </w:instrText>
        </w:r>
        <w:r w:rsidRPr="003A0B43">
          <w:rPr>
            <w:rFonts w:asciiTheme="majorHAnsi" w:hAnsiTheme="majorHAnsi" w:cstheme="majorHAnsi"/>
            <w:sz w:val="26"/>
            <w:szCs w:val="26"/>
            <w:rPrChange w:id="653" w:author="cong an ngo" w:date="2018-12-12T12:16:00Z">
              <w:rPr>
                <w:rFonts w:ascii="Times New Roman" w:hAnsi="Times New Roman" w:cs="Times New Roman"/>
                <w:sz w:val="26"/>
                <w:szCs w:val="26"/>
              </w:rPr>
            </w:rPrChange>
          </w:rPr>
          <w:fldChar w:fldCharType="separate"/>
        </w:r>
        <w:r w:rsidRPr="003A0B43">
          <w:rPr>
            <w:rStyle w:val="Hyperlink"/>
            <w:rFonts w:asciiTheme="majorHAnsi" w:hAnsiTheme="majorHAnsi" w:cstheme="majorHAnsi"/>
            <w:noProof/>
            <w:sz w:val="26"/>
            <w:szCs w:val="26"/>
            <w:rPrChange w:id="654"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655" w:author="cong an ngo" w:date="2018-12-12T12:16:00Z">
              <w:rPr>
                <w:rStyle w:val="Hyperlink"/>
                <w:rFonts w:ascii="Times New Roman" w:hAnsi="Times New Roman" w:cs="Times New Roman"/>
                <w:noProof/>
                <w:sz w:val="26"/>
                <w:szCs w:val="26"/>
              </w:rPr>
            </w:rPrChange>
          </w:rPr>
          <w:instrText xml:space="preserve"> HYPERLINK \l "_Toc529307703" </w:instrText>
        </w:r>
        <w:r w:rsidRPr="003A0B43">
          <w:rPr>
            <w:rStyle w:val="Hyperlink"/>
            <w:rFonts w:asciiTheme="majorHAnsi" w:hAnsiTheme="majorHAnsi" w:cstheme="majorHAnsi"/>
            <w:rPrChange w:id="656" w:author="cong an ngo" w:date="2018-12-12T12:16:00Z">
              <w:rPr>
                <w:rFonts w:ascii="Times New Roman" w:hAnsi="Times New Roman" w:cs="Times New Roman"/>
                <w:noProof/>
                <w:sz w:val="26"/>
                <w:szCs w:val="26"/>
              </w:rPr>
            </w:rPrChange>
          </w:rPr>
          <w:fldChar w:fldCharType="separate"/>
        </w:r>
      </w:ins>
      <w:ins w:id="657" w:author="cong an ngo" w:date="2018-12-12T11:56:00Z">
        <w:r w:rsidRPr="003A0B43">
          <w:rPr>
            <w:rFonts w:asciiTheme="majorHAnsi" w:hAnsiTheme="majorHAnsi" w:cstheme="majorHAnsi"/>
            <w:color w:val="000000"/>
            <w:sz w:val="26"/>
            <w:szCs w:val="26"/>
            <w:rPrChange w:id="658" w:author="cong an ngo" w:date="2018-12-12T12:16:00Z">
              <w:rPr>
                <w:color w:val="000000"/>
                <w:sz w:val="27"/>
                <w:szCs w:val="27"/>
              </w:rPr>
            </w:rPrChange>
          </w:rPr>
          <w:t>Hình 2. Giao diện trang chủ của người dùng</w:t>
        </w:r>
      </w:ins>
      <w:ins w:id="659" w:author="cong an ngo" w:date="2018-12-12T11:55:00Z">
        <w:r w:rsidRPr="003A0B43">
          <w:rPr>
            <w:rFonts w:asciiTheme="majorHAnsi" w:hAnsiTheme="majorHAnsi" w:cstheme="majorHAnsi"/>
            <w:noProof/>
            <w:webHidden/>
            <w:sz w:val="26"/>
            <w:szCs w:val="26"/>
            <w:rPrChange w:id="660" w:author="cong an ngo" w:date="2018-12-12T12:16:00Z">
              <w:rPr>
                <w:rFonts w:ascii="Times New Roman" w:hAnsi="Times New Roman" w:cs="Times New Roman"/>
                <w:noProof/>
                <w:webHidden/>
                <w:sz w:val="26"/>
                <w:szCs w:val="26"/>
              </w:rPr>
            </w:rPrChange>
          </w:rPr>
          <w:tab/>
        </w:r>
      </w:ins>
      <w:ins w:id="661" w:author="cong an ngo" w:date="2018-12-12T12:12:00Z">
        <w:r w:rsidR="003A0B43" w:rsidRPr="003A0B43">
          <w:rPr>
            <w:rFonts w:asciiTheme="majorHAnsi" w:hAnsiTheme="majorHAnsi" w:cstheme="majorHAnsi"/>
            <w:noProof/>
            <w:webHidden/>
            <w:sz w:val="26"/>
            <w:szCs w:val="26"/>
          </w:rPr>
          <w:t>14</w:t>
        </w:r>
      </w:ins>
      <w:ins w:id="662" w:author="cong an ngo" w:date="2018-12-12T11:55:00Z">
        <w:r w:rsidRPr="003A0B43">
          <w:rPr>
            <w:rFonts w:asciiTheme="majorHAnsi" w:hAnsiTheme="majorHAnsi" w:cstheme="majorHAnsi"/>
            <w:noProof/>
            <w:sz w:val="26"/>
            <w:szCs w:val="26"/>
            <w:rPrChange w:id="663" w:author="cong an ngo" w:date="2018-12-12T12:16:00Z">
              <w:rPr>
                <w:rFonts w:ascii="Times New Roman" w:hAnsi="Times New Roman" w:cs="Times New Roman"/>
                <w:noProof/>
                <w:sz w:val="26"/>
                <w:szCs w:val="26"/>
              </w:rPr>
            </w:rPrChange>
          </w:rPr>
          <w:fldChar w:fldCharType="end"/>
        </w:r>
      </w:ins>
    </w:p>
    <w:p w14:paraId="01B6843C" w14:textId="779D82FA" w:rsidR="0083417B" w:rsidRPr="003A0B43" w:rsidRDefault="0083417B">
      <w:pPr>
        <w:pStyle w:val="TableofFigures"/>
        <w:tabs>
          <w:tab w:val="right" w:leader="dot" w:pos="10170"/>
        </w:tabs>
        <w:spacing w:after="120" w:line="360" w:lineRule="auto"/>
        <w:rPr>
          <w:ins w:id="664" w:author="cong an ngo" w:date="2018-12-12T11:55:00Z"/>
          <w:rFonts w:asciiTheme="majorHAnsi" w:eastAsiaTheme="minorEastAsia" w:hAnsiTheme="majorHAnsi" w:cstheme="majorHAnsi"/>
          <w:noProof/>
          <w:sz w:val="26"/>
          <w:szCs w:val="26"/>
          <w:rPrChange w:id="665" w:author="cong an ngo" w:date="2018-12-12T12:16:00Z">
            <w:rPr>
              <w:ins w:id="666" w:author="cong an ngo" w:date="2018-12-12T11:55:00Z"/>
              <w:rFonts w:ascii="Times New Roman" w:eastAsiaTheme="minorEastAsia" w:hAnsi="Times New Roman" w:cs="Times New Roman"/>
              <w:noProof/>
              <w:sz w:val="26"/>
              <w:szCs w:val="26"/>
            </w:rPr>
          </w:rPrChange>
        </w:rPr>
        <w:pPrChange w:id="667" w:author="Thuy Dao Xuan" w:date="2018-12-12T13:10:00Z">
          <w:pPr>
            <w:pStyle w:val="TableofFigures"/>
            <w:tabs>
              <w:tab w:val="right" w:leader="dot" w:pos="9393"/>
            </w:tabs>
            <w:spacing w:after="120" w:line="360" w:lineRule="auto"/>
          </w:pPr>
        </w:pPrChange>
      </w:pPr>
      <w:ins w:id="668" w:author="cong an ngo" w:date="2018-12-12T11:55:00Z">
        <w:r w:rsidRPr="003A0B43">
          <w:rPr>
            <w:rStyle w:val="Hyperlink"/>
            <w:rFonts w:asciiTheme="majorHAnsi" w:hAnsiTheme="majorHAnsi" w:cstheme="majorHAnsi"/>
            <w:noProof/>
            <w:sz w:val="26"/>
            <w:szCs w:val="26"/>
            <w:rPrChange w:id="669"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670" w:author="cong an ngo" w:date="2018-12-12T12:16:00Z">
              <w:rPr>
                <w:rStyle w:val="Hyperlink"/>
                <w:rFonts w:ascii="Times New Roman" w:hAnsi="Times New Roman" w:cs="Times New Roman"/>
                <w:noProof/>
                <w:sz w:val="26"/>
                <w:szCs w:val="26"/>
              </w:rPr>
            </w:rPrChange>
          </w:rPr>
          <w:instrText xml:space="preserve"> HYPERLINK \l "_Toc529307704" </w:instrText>
        </w:r>
        <w:r w:rsidRPr="003A0B43">
          <w:rPr>
            <w:rStyle w:val="Hyperlink"/>
            <w:rFonts w:asciiTheme="majorHAnsi" w:hAnsiTheme="majorHAnsi" w:cstheme="majorHAnsi"/>
            <w:rPrChange w:id="671" w:author="cong an ngo" w:date="2018-12-12T12:16:00Z">
              <w:rPr>
                <w:rFonts w:ascii="Times New Roman" w:hAnsi="Times New Roman" w:cs="Times New Roman"/>
                <w:noProof/>
                <w:sz w:val="26"/>
                <w:szCs w:val="26"/>
              </w:rPr>
            </w:rPrChange>
          </w:rPr>
          <w:fldChar w:fldCharType="separate"/>
        </w:r>
      </w:ins>
      <w:ins w:id="672" w:author="cong an ngo" w:date="2018-12-12T11:58:00Z">
        <w:r w:rsidRPr="003A0B43">
          <w:rPr>
            <w:rFonts w:asciiTheme="majorHAnsi" w:hAnsiTheme="majorHAnsi" w:cstheme="majorHAnsi"/>
            <w:color w:val="000000"/>
            <w:sz w:val="26"/>
            <w:szCs w:val="26"/>
            <w:rPrChange w:id="673" w:author="cong an ngo" w:date="2018-12-12T12:16:00Z">
              <w:rPr>
                <w:color w:val="000000"/>
                <w:sz w:val="27"/>
                <w:szCs w:val="27"/>
              </w:rPr>
            </w:rPrChange>
          </w:rPr>
          <w:t>Hình 3. Giao diện đăng nhập của người dùng</w:t>
        </w:r>
      </w:ins>
      <w:ins w:id="674" w:author="cong an ngo" w:date="2018-12-12T11:55:00Z">
        <w:r w:rsidRPr="003A0B43">
          <w:rPr>
            <w:rFonts w:asciiTheme="majorHAnsi" w:hAnsiTheme="majorHAnsi" w:cstheme="majorHAnsi"/>
            <w:noProof/>
            <w:webHidden/>
            <w:sz w:val="26"/>
            <w:szCs w:val="26"/>
            <w:rPrChange w:id="675" w:author="cong an ngo" w:date="2018-12-12T12:16:00Z">
              <w:rPr>
                <w:rFonts w:ascii="Times New Roman" w:hAnsi="Times New Roman" w:cs="Times New Roman"/>
                <w:noProof/>
                <w:webHidden/>
                <w:sz w:val="26"/>
                <w:szCs w:val="26"/>
              </w:rPr>
            </w:rPrChange>
          </w:rPr>
          <w:tab/>
        </w:r>
      </w:ins>
      <w:ins w:id="676" w:author="cong an ngo" w:date="2018-12-12T12:12:00Z">
        <w:r w:rsidR="003A0B43" w:rsidRPr="003A0B43">
          <w:rPr>
            <w:rFonts w:asciiTheme="majorHAnsi" w:hAnsiTheme="majorHAnsi" w:cstheme="majorHAnsi"/>
            <w:noProof/>
            <w:webHidden/>
            <w:sz w:val="26"/>
            <w:szCs w:val="26"/>
          </w:rPr>
          <w:t>14</w:t>
        </w:r>
      </w:ins>
      <w:ins w:id="677" w:author="cong an ngo" w:date="2018-12-12T11:55:00Z">
        <w:r w:rsidRPr="003A0B43">
          <w:rPr>
            <w:rFonts w:asciiTheme="majorHAnsi" w:hAnsiTheme="majorHAnsi" w:cstheme="majorHAnsi"/>
            <w:noProof/>
            <w:sz w:val="26"/>
            <w:szCs w:val="26"/>
            <w:rPrChange w:id="678" w:author="cong an ngo" w:date="2018-12-12T12:16:00Z">
              <w:rPr>
                <w:rFonts w:ascii="Times New Roman" w:hAnsi="Times New Roman" w:cs="Times New Roman"/>
                <w:noProof/>
                <w:sz w:val="26"/>
                <w:szCs w:val="26"/>
              </w:rPr>
            </w:rPrChange>
          </w:rPr>
          <w:fldChar w:fldCharType="end"/>
        </w:r>
      </w:ins>
    </w:p>
    <w:p w14:paraId="51FB93AA" w14:textId="26642944" w:rsidR="0083417B" w:rsidRPr="003A0B43" w:rsidRDefault="0083417B">
      <w:pPr>
        <w:pStyle w:val="TableofFigures"/>
        <w:tabs>
          <w:tab w:val="right" w:leader="dot" w:pos="10170"/>
        </w:tabs>
        <w:spacing w:after="120" w:line="360" w:lineRule="auto"/>
        <w:rPr>
          <w:ins w:id="679" w:author="cong an ngo" w:date="2018-12-12T11:55:00Z"/>
          <w:rFonts w:asciiTheme="majorHAnsi" w:eastAsiaTheme="minorEastAsia" w:hAnsiTheme="majorHAnsi" w:cstheme="majorHAnsi"/>
          <w:noProof/>
          <w:sz w:val="26"/>
          <w:szCs w:val="26"/>
          <w:rPrChange w:id="680" w:author="cong an ngo" w:date="2018-12-12T12:16:00Z">
            <w:rPr>
              <w:ins w:id="681" w:author="cong an ngo" w:date="2018-12-12T11:55:00Z"/>
              <w:rFonts w:ascii="Times New Roman" w:eastAsiaTheme="minorEastAsia" w:hAnsi="Times New Roman" w:cs="Times New Roman"/>
              <w:noProof/>
              <w:sz w:val="26"/>
              <w:szCs w:val="26"/>
            </w:rPr>
          </w:rPrChange>
        </w:rPr>
        <w:pPrChange w:id="682" w:author="Thuy Dao Xuan" w:date="2018-12-12T13:10:00Z">
          <w:pPr>
            <w:pStyle w:val="TableofFigures"/>
            <w:tabs>
              <w:tab w:val="right" w:leader="dot" w:pos="9393"/>
            </w:tabs>
            <w:spacing w:after="120" w:line="360" w:lineRule="auto"/>
          </w:pPr>
        </w:pPrChange>
      </w:pPr>
      <w:ins w:id="683" w:author="cong an ngo" w:date="2018-12-12T11:55:00Z">
        <w:r w:rsidRPr="003A0B43">
          <w:rPr>
            <w:rStyle w:val="Hyperlink"/>
            <w:rFonts w:asciiTheme="majorHAnsi" w:hAnsiTheme="majorHAnsi" w:cstheme="majorHAnsi"/>
            <w:noProof/>
            <w:sz w:val="26"/>
            <w:szCs w:val="26"/>
            <w:rPrChange w:id="684"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685" w:author="cong an ngo" w:date="2018-12-12T12:16:00Z">
              <w:rPr>
                <w:rStyle w:val="Hyperlink"/>
                <w:rFonts w:ascii="Times New Roman" w:hAnsi="Times New Roman" w:cs="Times New Roman"/>
                <w:noProof/>
                <w:sz w:val="26"/>
                <w:szCs w:val="26"/>
              </w:rPr>
            </w:rPrChange>
          </w:rPr>
          <w:instrText xml:space="preserve"> HYPERLINK \l "_Toc529307705" </w:instrText>
        </w:r>
        <w:r w:rsidRPr="003A0B43">
          <w:rPr>
            <w:rStyle w:val="Hyperlink"/>
            <w:rFonts w:asciiTheme="majorHAnsi" w:hAnsiTheme="majorHAnsi" w:cstheme="majorHAnsi"/>
            <w:rPrChange w:id="686" w:author="cong an ngo" w:date="2018-12-12T12:16:00Z">
              <w:rPr>
                <w:rFonts w:ascii="Times New Roman" w:hAnsi="Times New Roman" w:cs="Times New Roman"/>
                <w:noProof/>
                <w:sz w:val="26"/>
                <w:szCs w:val="26"/>
              </w:rPr>
            </w:rPrChange>
          </w:rPr>
          <w:fldChar w:fldCharType="separate"/>
        </w:r>
      </w:ins>
      <w:ins w:id="687" w:author="cong an ngo" w:date="2018-12-12T11:58:00Z">
        <w:r w:rsidRPr="003A0B43">
          <w:rPr>
            <w:rFonts w:asciiTheme="majorHAnsi" w:hAnsiTheme="majorHAnsi" w:cstheme="majorHAnsi"/>
            <w:color w:val="000000"/>
            <w:sz w:val="26"/>
            <w:szCs w:val="26"/>
            <w:rPrChange w:id="688" w:author="cong an ngo" w:date="2018-12-12T12:16:00Z">
              <w:rPr>
                <w:color w:val="000000"/>
                <w:sz w:val="27"/>
                <w:szCs w:val="27"/>
              </w:rPr>
            </w:rPrChange>
          </w:rPr>
          <w:t>Hình 4. Giao diện đăng ký của người dùng</w:t>
        </w:r>
      </w:ins>
      <w:ins w:id="689" w:author="cong an ngo" w:date="2018-12-12T11:55:00Z">
        <w:r w:rsidRPr="003A0B43">
          <w:rPr>
            <w:rFonts w:asciiTheme="majorHAnsi" w:hAnsiTheme="majorHAnsi" w:cstheme="majorHAnsi"/>
            <w:noProof/>
            <w:webHidden/>
            <w:sz w:val="26"/>
            <w:szCs w:val="26"/>
            <w:rPrChange w:id="690" w:author="cong an ngo" w:date="2018-12-12T12:16:00Z">
              <w:rPr>
                <w:rFonts w:ascii="Times New Roman" w:hAnsi="Times New Roman" w:cs="Times New Roman"/>
                <w:noProof/>
                <w:webHidden/>
                <w:sz w:val="26"/>
                <w:szCs w:val="26"/>
              </w:rPr>
            </w:rPrChange>
          </w:rPr>
          <w:tab/>
        </w:r>
      </w:ins>
      <w:ins w:id="691" w:author="cong an ngo" w:date="2018-12-12T12:12:00Z">
        <w:r w:rsidR="003A0B43" w:rsidRPr="003A0B43">
          <w:rPr>
            <w:rFonts w:asciiTheme="majorHAnsi" w:hAnsiTheme="majorHAnsi" w:cstheme="majorHAnsi"/>
            <w:noProof/>
            <w:webHidden/>
            <w:sz w:val="26"/>
            <w:szCs w:val="26"/>
          </w:rPr>
          <w:t>15</w:t>
        </w:r>
      </w:ins>
      <w:ins w:id="692" w:author="cong an ngo" w:date="2018-12-12T11:55:00Z">
        <w:r w:rsidRPr="003A0B43">
          <w:rPr>
            <w:rFonts w:asciiTheme="majorHAnsi" w:hAnsiTheme="majorHAnsi" w:cstheme="majorHAnsi"/>
            <w:noProof/>
            <w:sz w:val="26"/>
            <w:szCs w:val="26"/>
            <w:rPrChange w:id="693" w:author="cong an ngo" w:date="2018-12-12T12:16:00Z">
              <w:rPr>
                <w:rFonts w:ascii="Times New Roman" w:hAnsi="Times New Roman" w:cs="Times New Roman"/>
                <w:noProof/>
                <w:sz w:val="26"/>
                <w:szCs w:val="26"/>
              </w:rPr>
            </w:rPrChange>
          </w:rPr>
          <w:fldChar w:fldCharType="end"/>
        </w:r>
      </w:ins>
    </w:p>
    <w:p w14:paraId="3B5CBE7F" w14:textId="67447963" w:rsidR="0083417B" w:rsidRPr="003A0B43" w:rsidRDefault="0083417B">
      <w:pPr>
        <w:pStyle w:val="TableofFigures"/>
        <w:tabs>
          <w:tab w:val="right" w:leader="dot" w:pos="10170"/>
        </w:tabs>
        <w:spacing w:after="120" w:line="360" w:lineRule="auto"/>
        <w:rPr>
          <w:ins w:id="694" w:author="cong an ngo" w:date="2018-12-12T11:58:00Z"/>
          <w:rFonts w:asciiTheme="majorHAnsi" w:hAnsiTheme="majorHAnsi" w:cstheme="majorHAnsi"/>
          <w:noProof/>
          <w:sz w:val="26"/>
          <w:szCs w:val="26"/>
          <w:rPrChange w:id="695" w:author="cong an ngo" w:date="2018-12-12T12:16:00Z">
            <w:rPr>
              <w:ins w:id="696" w:author="cong an ngo" w:date="2018-12-12T11:58:00Z"/>
              <w:rFonts w:ascii="Times New Roman" w:hAnsi="Times New Roman" w:cs="Times New Roman"/>
              <w:noProof/>
              <w:sz w:val="26"/>
              <w:szCs w:val="26"/>
            </w:rPr>
          </w:rPrChange>
        </w:rPr>
        <w:pPrChange w:id="697" w:author="Thuy Dao Xuan" w:date="2018-12-12T13:10:00Z">
          <w:pPr>
            <w:pStyle w:val="TableofFigures"/>
            <w:tabs>
              <w:tab w:val="right" w:leader="dot" w:pos="9393"/>
            </w:tabs>
            <w:spacing w:after="120" w:line="360" w:lineRule="auto"/>
          </w:pPr>
        </w:pPrChange>
      </w:pPr>
      <w:ins w:id="698" w:author="cong an ngo" w:date="2018-12-12T11:55:00Z">
        <w:r w:rsidRPr="003A0B43">
          <w:rPr>
            <w:rStyle w:val="Hyperlink"/>
            <w:rFonts w:asciiTheme="majorHAnsi" w:hAnsiTheme="majorHAnsi" w:cstheme="majorHAnsi"/>
            <w:noProof/>
            <w:sz w:val="26"/>
            <w:szCs w:val="26"/>
            <w:rPrChange w:id="699"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00"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01" w:author="cong an ngo" w:date="2018-12-12T12:16:00Z">
              <w:rPr>
                <w:rFonts w:ascii="Times New Roman" w:hAnsi="Times New Roman" w:cs="Times New Roman"/>
                <w:noProof/>
                <w:sz w:val="26"/>
                <w:szCs w:val="26"/>
              </w:rPr>
            </w:rPrChange>
          </w:rPr>
          <w:fldChar w:fldCharType="separate"/>
        </w:r>
      </w:ins>
      <w:ins w:id="702" w:author="cong an ngo" w:date="2018-12-12T11:58:00Z">
        <w:r w:rsidR="008D65DB" w:rsidRPr="003A0B43">
          <w:rPr>
            <w:rFonts w:asciiTheme="majorHAnsi" w:hAnsiTheme="majorHAnsi" w:cstheme="majorHAnsi"/>
            <w:color w:val="000000"/>
            <w:sz w:val="26"/>
            <w:szCs w:val="26"/>
            <w:rPrChange w:id="703" w:author="cong an ngo" w:date="2018-12-12T12:16:00Z">
              <w:rPr>
                <w:color w:val="000000"/>
                <w:sz w:val="27"/>
                <w:szCs w:val="27"/>
              </w:rPr>
            </w:rPrChange>
          </w:rPr>
          <w:t>Hình 5. Giao diện đổi mật khẩu của người dùng</w:t>
        </w:r>
      </w:ins>
      <w:ins w:id="704" w:author="cong an ngo" w:date="2018-12-12T11:55:00Z">
        <w:r w:rsidRPr="003A0B43">
          <w:rPr>
            <w:rFonts w:asciiTheme="majorHAnsi" w:hAnsiTheme="majorHAnsi" w:cstheme="majorHAnsi"/>
            <w:noProof/>
            <w:webHidden/>
            <w:sz w:val="26"/>
            <w:szCs w:val="26"/>
            <w:rPrChange w:id="705" w:author="cong an ngo" w:date="2018-12-12T12:16:00Z">
              <w:rPr>
                <w:rFonts w:ascii="Times New Roman" w:hAnsi="Times New Roman" w:cs="Times New Roman"/>
                <w:noProof/>
                <w:webHidden/>
                <w:sz w:val="26"/>
                <w:szCs w:val="26"/>
              </w:rPr>
            </w:rPrChange>
          </w:rPr>
          <w:tab/>
        </w:r>
      </w:ins>
      <w:ins w:id="706" w:author="cong an ngo" w:date="2018-12-12T12:12:00Z">
        <w:r w:rsidR="003A0B43" w:rsidRPr="003A0B43">
          <w:rPr>
            <w:rFonts w:asciiTheme="majorHAnsi" w:hAnsiTheme="majorHAnsi" w:cstheme="majorHAnsi"/>
            <w:noProof/>
            <w:webHidden/>
            <w:sz w:val="26"/>
            <w:szCs w:val="26"/>
          </w:rPr>
          <w:t>15</w:t>
        </w:r>
      </w:ins>
      <w:ins w:id="707" w:author="cong an ngo" w:date="2018-12-12T11:55:00Z">
        <w:r w:rsidRPr="003A0B43">
          <w:rPr>
            <w:rFonts w:asciiTheme="majorHAnsi" w:hAnsiTheme="majorHAnsi" w:cstheme="majorHAnsi"/>
            <w:noProof/>
            <w:sz w:val="26"/>
            <w:szCs w:val="26"/>
            <w:rPrChange w:id="708" w:author="cong an ngo" w:date="2018-12-12T12:16:00Z">
              <w:rPr>
                <w:rFonts w:ascii="Times New Roman" w:hAnsi="Times New Roman" w:cs="Times New Roman"/>
                <w:noProof/>
                <w:sz w:val="26"/>
                <w:szCs w:val="26"/>
              </w:rPr>
            </w:rPrChange>
          </w:rPr>
          <w:fldChar w:fldCharType="end"/>
        </w:r>
      </w:ins>
    </w:p>
    <w:p w14:paraId="1CDFF6FA" w14:textId="4212B13E" w:rsidR="008D65DB" w:rsidRPr="003A0B43" w:rsidRDefault="008D65DB">
      <w:pPr>
        <w:pStyle w:val="TableofFigures"/>
        <w:tabs>
          <w:tab w:val="right" w:leader="dot" w:pos="10170"/>
        </w:tabs>
        <w:spacing w:after="120" w:line="360" w:lineRule="auto"/>
        <w:rPr>
          <w:ins w:id="709" w:author="cong an ngo" w:date="2018-12-12T11:58:00Z"/>
          <w:rFonts w:asciiTheme="majorHAnsi" w:eastAsiaTheme="minorEastAsia" w:hAnsiTheme="majorHAnsi" w:cstheme="majorHAnsi"/>
          <w:noProof/>
          <w:sz w:val="26"/>
          <w:szCs w:val="26"/>
          <w:rPrChange w:id="710" w:author="cong an ngo" w:date="2018-12-12T12:16:00Z">
            <w:rPr>
              <w:ins w:id="711" w:author="cong an ngo" w:date="2018-12-12T11:58:00Z"/>
              <w:rFonts w:ascii="Times New Roman" w:eastAsiaTheme="minorEastAsia" w:hAnsi="Times New Roman" w:cs="Times New Roman"/>
              <w:noProof/>
              <w:sz w:val="26"/>
              <w:szCs w:val="26"/>
            </w:rPr>
          </w:rPrChange>
        </w:rPr>
        <w:pPrChange w:id="712" w:author="Thuy Dao Xuan" w:date="2018-12-12T13:10:00Z">
          <w:pPr>
            <w:pStyle w:val="TableofFigures"/>
            <w:tabs>
              <w:tab w:val="right" w:leader="dot" w:pos="9393"/>
            </w:tabs>
            <w:spacing w:after="120" w:line="360" w:lineRule="auto"/>
          </w:pPr>
        </w:pPrChange>
      </w:pPr>
      <w:ins w:id="713" w:author="cong an ngo" w:date="2018-12-12T11:58:00Z">
        <w:r w:rsidRPr="003A0B43">
          <w:rPr>
            <w:rStyle w:val="Hyperlink"/>
            <w:rFonts w:asciiTheme="majorHAnsi" w:hAnsiTheme="majorHAnsi" w:cstheme="majorHAnsi"/>
            <w:noProof/>
            <w:sz w:val="26"/>
            <w:szCs w:val="26"/>
            <w:rPrChange w:id="714"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15"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16" w:author="cong an ngo" w:date="2018-12-12T12:16:00Z">
              <w:rPr>
                <w:rFonts w:ascii="Times New Roman" w:hAnsi="Times New Roman" w:cs="Times New Roman"/>
                <w:noProof/>
                <w:sz w:val="26"/>
                <w:szCs w:val="26"/>
              </w:rPr>
            </w:rPrChange>
          </w:rPr>
          <w:fldChar w:fldCharType="separate"/>
        </w:r>
        <w:r w:rsidRPr="003A0B43">
          <w:rPr>
            <w:rFonts w:asciiTheme="majorHAnsi" w:hAnsiTheme="majorHAnsi" w:cstheme="majorHAnsi"/>
            <w:color w:val="000000"/>
            <w:sz w:val="26"/>
            <w:szCs w:val="26"/>
            <w:rPrChange w:id="717" w:author="cong an ngo" w:date="2018-12-12T12:16:00Z">
              <w:rPr>
                <w:color w:val="000000"/>
                <w:sz w:val="27"/>
                <w:szCs w:val="27"/>
              </w:rPr>
            </w:rPrChange>
          </w:rPr>
          <w:t>Hình 6. Giao diện tìm kiếm bài đăng của người dùng</w:t>
        </w:r>
        <w:r w:rsidRPr="003A0B43">
          <w:rPr>
            <w:rFonts w:asciiTheme="majorHAnsi" w:hAnsiTheme="majorHAnsi" w:cstheme="majorHAnsi"/>
            <w:noProof/>
            <w:webHidden/>
            <w:sz w:val="26"/>
            <w:szCs w:val="26"/>
            <w:rPrChange w:id="718" w:author="cong an ngo" w:date="2018-12-12T12:16:00Z">
              <w:rPr>
                <w:rFonts w:ascii="Times New Roman" w:hAnsi="Times New Roman" w:cs="Times New Roman"/>
                <w:noProof/>
                <w:webHidden/>
                <w:sz w:val="26"/>
                <w:szCs w:val="26"/>
              </w:rPr>
            </w:rPrChange>
          </w:rPr>
          <w:tab/>
        </w:r>
      </w:ins>
      <w:ins w:id="719" w:author="cong an ngo" w:date="2018-12-12T12:12:00Z">
        <w:r w:rsidR="003A0B43" w:rsidRPr="003A0B43">
          <w:rPr>
            <w:rFonts w:asciiTheme="majorHAnsi" w:hAnsiTheme="majorHAnsi" w:cstheme="majorHAnsi"/>
            <w:noProof/>
            <w:webHidden/>
            <w:sz w:val="26"/>
            <w:szCs w:val="26"/>
          </w:rPr>
          <w:t>16</w:t>
        </w:r>
      </w:ins>
      <w:ins w:id="720" w:author="cong an ngo" w:date="2018-12-12T11:58:00Z">
        <w:r w:rsidRPr="003A0B43">
          <w:rPr>
            <w:rFonts w:asciiTheme="majorHAnsi" w:hAnsiTheme="majorHAnsi" w:cstheme="majorHAnsi"/>
            <w:noProof/>
            <w:sz w:val="26"/>
            <w:szCs w:val="26"/>
            <w:rPrChange w:id="721" w:author="cong an ngo" w:date="2018-12-12T12:16:00Z">
              <w:rPr>
                <w:rFonts w:ascii="Times New Roman" w:hAnsi="Times New Roman" w:cs="Times New Roman"/>
                <w:noProof/>
                <w:sz w:val="26"/>
                <w:szCs w:val="26"/>
              </w:rPr>
            </w:rPrChange>
          </w:rPr>
          <w:fldChar w:fldCharType="end"/>
        </w:r>
      </w:ins>
    </w:p>
    <w:p w14:paraId="571286B9" w14:textId="09E345E4" w:rsidR="008D65DB" w:rsidRPr="003A0B43" w:rsidRDefault="008D65DB">
      <w:pPr>
        <w:pStyle w:val="TableofFigures"/>
        <w:tabs>
          <w:tab w:val="right" w:leader="dot" w:pos="10170"/>
        </w:tabs>
        <w:spacing w:after="120" w:line="360" w:lineRule="auto"/>
        <w:rPr>
          <w:ins w:id="722" w:author="cong an ngo" w:date="2018-12-12T11:58:00Z"/>
          <w:rFonts w:asciiTheme="majorHAnsi" w:eastAsiaTheme="minorEastAsia" w:hAnsiTheme="majorHAnsi" w:cstheme="majorHAnsi"/>
          <w:noProof/>
          <w:sz w:val="26"/>
          <w:szCs w:val="26"/>
          <w:rPrChange w:id="723" w:author="cong an ngo" w:date="2018-12-12T12:16:00Z">
            <w:rPr>
              <w:ins w:id="724" w:author="cong an ngo" w:date="2018-12-12T11:58:00Z"/>
              <w:rFonts w:ascii="Times New Roman" w:eastAsiaTheme="minorEastAsia" w:hAnsi="Times New Roman" w:cs="Times New Roman"/>
              <w:noProof/>
              <w:sz w:val="26"/>
              <w:szCs w:val="26"/>
            </w:rPr>
          </w:rPrChange>
        </w:rPr>
        <w:pPrChange w:id="725" w:author="Thuy Dao Xuan" w:date="2018-12-12T13:10:00Z">
          <w:pPr>
            <w:pStyle w:val="TableofFigures"/>
            <w:tabs>
              <w:tab w:val="right" w:leader="dot" w:pos="9393"/>
            </w:tabs>
            <w:spacing w:after="120" w:line="360" w:lineRule="auto"/>
          </w:pPr>
        </w:pPrChange>
      </w:pPr>
      <w:ins w:id="726" w:author="cong an ngo" w:date="2018-12-12T11:58:00Z">
        <w:r w:rsidRPr="003A0B43">
          <w:rPr>
            <w:rStyle w:val="Hyperlink"/>
            <w:rFonts w:asciiTheme="majorHAnsi" w:hAnsiTheme="majorHAnsi" w:cstheme="majorHAnsi"/>
            <w:noProof/>
            <w:sz w:val="26"/>
            <w:szCs w:val="26"/>
            <w:rPrChange w:id="72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2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29" w:author="cong an ngo" w:date="2018-12-12T12:16:00Z">
              <w:rPr>
                <w:rFonts w:ascii="Times New Roman" w:hAnsi="Times New Roman" w:cs="Times New Roman"/>
                <w:noProof/>
                <w:sz w:val="26"/>
                <w:szCs w:val="26"/>
              </w:rPr>
            </w:rPrChange>
          </w:rPr>
          <w:fldChar w:fldCharType="separate"/>
        </w:r>
      </w:ins>
      <w:ins w:id="730" w:author="cong an ngo" w:date="2018-12-12T11:59:00Z">
        <w:r w:rsidRPr="003A0B43">
          <w:rPr>
            <w:rFonts w:asciiTheme="majorHAnsi" w:hAnsiTheme="majorHAnsi" w:cstheme="majorHAnsi"/>
            <w:color w:val="000000"/>
            <w:sz w:val="26"/>
            <w:szCs w:val="26"/>
            <w:rPrChange w:id="731" w:author="cong an ngo" w:date="2018-12-12T12:16:00Z">
              <w:rPr>
                <w:color w:val="000000"/>
                <w:sz w:val="27"/>
                <w:szCs w:val="27"/>
              </w:rPr>
            </w:rPrChange>
          </w:rPr>
          <w:t>Hình 7. Giao diện đăng bài của người dùng (ảnh 1)</w:t>
        </w:r>
      </w:ins>
      <w:ins w:id="732" w:author="cong an ngo" w:date="2018-12-12T11:58:00Z">
        <w:r w:rsidRPr="003A0B43">
          <w:rPr>
            <w:rFonts w:asciiTheme="majorHAnsi" w:hAnsiTheme="majorHAnsi" w:cstheme="majorHAnsi"/>
            <w:noProof/>
            <w:webHidden/>
            <w:sz w:val="26"/>
            <w:szCs w:val="26"/>
            <w:rPrChange w:id="733" w:author="cong an ngo" w:date="2018-12-12T12:16:00Z">
              <w:rPr>
                <w:rFonts w:ascii="Times New Roman" w:hAnsi="Times New Roman" w:cs="Times New Roman"/>
                <w:noProof/>
                <w:webHidden/>
                <w:sz w:val="26"/>
                <w:szCs w:val="26"/>
              </w:rPr>
            </w:rPrChange>
          </w:rPr>
          <w:tab/>
        </w:r>
      </w:ins>
      <w:ins w:id="734" w:author="cong an ngo" w:date="2018-12-12T12:12:00Z">
        <w:r w:rsidR="003A0B43" w:rsidRPr="003A0B43">
          <w:rPr>
            <w:rFonts w:asciiTheme="majorHAnsi" w:hAnsiTheme="majorHAnsi" w:cstheme="majorHAnsi"/>
            <w:noProof/>
            <w:webHidden/>
            <w:sz w:val="26"/>
            <w:szCs w:val="26"/>
          </w:rPr>
          <w:t>16</w:t>
        </w:r>
      </w:ins>
      <w:ins w:id="735" w:author="cong an ngo" w:date="2018-12-12T11:58:00Z">
        <w:r w:rsidRPr="003A0B43">
          <w:rPr>
            <w:rFonts w:asciiTheme="majorHAnsi" w:hAnsiTheme="majorHAnsi" w:cstheme="majorHAnsi"/>
            <w:noProof/>
            <w:sz w:val="26"/>
            <w:szCs w:val="26"/>
            <w:rPrChange w:id="736" w:author="cong an ngo" w:date="2018-12-12T12:16:00Z">
              <w:rPr>
                <w:rFonts w:ascii="Times New Roman" w:hAnsi="Times New Roman" w:cs="Times New Roman"/>
                <w:noProof/>
                <w:sz w:val="26"/>
                <w:szCs w:val="26"/>
              </w:rPr>
            </w:rPrChange>
          </w:rPr>
          <w:fldChar w:fldCharType="end"/>
        </w:r>
      </w:ins>
    </w:p>
    <w:p w14:paraId="7CC73FFE" w14:textId="5B8E29F8" w:rsidR="008D65DB" w:rsidRPr="003A0B43" w:rsidRDefault="008D65DB">
      <w:pPr>
        <w:pStyle w:val="TableofFigures"/>
        <w:tabs>
          <w:tab w:val="right" w:leader="dot" w:pos="10170"/>
        </w:tabs>
        <w:spacing w:after="120" w:line="360" w:lineRule="auto"/>
        <w:rPr>
          <w:ins w:id="737" w:author="cong an ngo" w:date="2018-12-12T11:58:00Z"/>
          <w:rFonts w:asciiTheme="majorHAnsi" w:eastAsiaTheme="minorEastAsia" w:hAnsiTheme="majorHAnsi" w:cstheme="majorHAnsi"/>
          <w:noProof/>
          <w:sz w:val="26"/>
          <w:szCs w:val="26"/>
          <w:rPrChange w:id="738" w:author="cong an ngo" w:date="2018-12-12T12:16:00Z">
            <w:rPr>
              <w:ins w:id="739" w:author="cong an ngo" w:date="2018-12-12T11:58:00Z"/>
              <w:rFonts w:ascii="Times New Roman" w:eastAsiaTheme="minorEastAsia" w:hAnsi="Times New Roman" w:cs="Times New Roman"/>
              <w:noProof/>
              <w:sz w:val="26"/>
              <w:szCs w:val="26"/>
            </w:rPr>
          </w:rPrChange>
        </w:rPr>
        <w:pPrChange w:id="740" w:author="Thuy Dao Xuan" w:date="2018-12-12T13:10:00Z">
          <w:pPr>
            <w:pStyle w:val="TableofFigures"/>
            <w:tabs>
              <w:tab w:val="right" w:leader="dot" w:pos="9393"/>
            </w:tabs>
            <w:spacing w:after="120" w:line="360" w:lineRule="auto"/>
          </w:pPr>
        </w:pPrChange>
      </w:pPr>
      <w:ins w:id="741" w:author="cong an ngo" w:date="2018-12-12T11:58:00Z">
        <w:r w:rsidRPr="003A0B43">
          <w:rPr>
            <w:rStyle w:val="Hyperlink"/>
            <w:rFonts w:asciiTheme="majorHAnsi" w:hAnsiTheme="majorHAnsi" w:cstheme="majorHAnsi"/>
            <w:noProof/>
            <w:sz w:val="26"/>
            <w:szCs w:val="26"/>
            <w:rPrChange w:id="74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4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44" w:author="cong an ngo" w:date="2018-12-12T12:16:00Z">
              <w:rPr>
                <w:rFonts w:ascii="Times New Roman" w:hAnsi="Times New Roman" w:cs="Times New Roman"/>
                <w:noProof/>
                <w:sz w:val="26"/>
                <w:szCs w:val="26"/>
              </w:rPr>
            </w:rPrChange>
          </w:rPr>
          <w:fldChar w:fldCharType="separate"/>
        </w:r>
      </w:ins>
      <w:ins w:id="745" w:author="cong an ngo" w:date="2018-12-12T11:59:00Z">
        <w:r w:rsidRPr="003A0B43">
          <w:rPr>
            <w:rFonts w:asciiTheme="majorHAnsi" w:hAnsiTheme="majorHAnsi" w:cstheme="majorHAnsi"/>
            <w:color w:val="000000"/>
            <w:sz w:val="26"/>
            <w:szCs w:val="26"/>
            <w:rPrChange w:id="746" w:author="cong an ngo" w:date="2018-12-12T12:16:00Z">
              <w:rPr>
                <w:color w:val="000000"/>
                <w:sz w:val="27"/>
                <w:szCs w:val="27"/>
              </w:rPr>
            </w:rPrChange>
          </w:rPr>
          <w:t>Hình 8. Giao diện đăng bài của người dùng (ảnh 2)</w:t>
        </w:r>
      </w:ins>
      <w:ins w:id="747" w:author="cong an ngo" w:date="2018-12-12T11:58:00Z">
        <w:r w:rsidRPr="003A0B43">
          <w:rPr>
            <w:rFonts w:asciiTheme="majorHAnsi" w:hAnsiTheme="majorHAnsi" w:cstheme="majorHAnsi"/>
            <w:noProof/>
            <w:webHidden/>
            <w:sz w:val="26"/>
            <w:szCs w:val="26"/>
            <w:rPrChange w:id="748" w:author="cong an ngo" w:date="2018-12-12T12:16:00Z">
              <w:rPr>
                <w:rFonts w:ascii="Times New Roman" w:hAnsi="Times New Roman" w:cs="Times New Roman"/>
                <w:noProof/>
                <w:webHidden/>
                <w:sz w:val="26"/>
                <w:szCs w:val="26"/>
              </w:rPr>
            </w:rPrChange>
          </w:rPr>
          <w:tab/>
        </w:r>
      </w:ins>
      <w:ins w:id="749" w:author="cong an ngo" w:date="2018-12-12T12:12:00Z">
        <w:r w:rsidR="003A0B43" w:rsidRPr="003A0B43">
          <w:rPr>
            <w:rFonts w:asciiTheme="majorHAnsi" w:hAnsiTheme="majorHAnsi" w:cstheme="majorHAnsi"/>
            <w:noProof/>
            <w:webHidden/>
            <w:sz w:val="26"/>
            <w:szCs w:val="26"/>
          </w:rPr>
          <w:t>17</w:t>
        </w:r>
      </w:ins>
      <w:ins w:id="750" w:author="cong an ngo" w:date="2018-12-12T11:58:00Z">
        <w:r w:rsidRPr="003A0B43">
          <w:rPr>
            <w:rFonts w:asciiTheme="majorHAnsi" w:hAnsiTheme="majorHAnsi" w:cstheme="majorHAnsi"/>
            <w:noProof/>
            <w:sz w:val="26"/>
            <w:szCs w:val="26"/>
            <w:rPrChange w:id="751" w:author="cong an ngo" w:date="2018-12-12T12:16:00Z">
              <w:rPr>
                <w:rFonts w:ascii="Times New Roman" w:hAnsi="Times New Roman" w:cs="Times New Roman"/>
                <w:noProof/>
                <w:sz w:val="26"/>
                <w:szCs w:val="26"/>
              </w:rPr>
            </w:rPrChange>
          </w:rPr>
          <w:fldChar w:fldCharType="end"/>
        </w:r>
      </w:ins>
    </w:p>
    <w:p w14:paraId="02EEFCD9" w14:textId="4C6D4EBD" w:rsidR="008D65DB" w:rsidRPr="003A0B43" w:rsidRDefault="008D65DB">
      <w:pPr>
        <w:pStyle w:val="TableofFigures"/>
        <w:tabs>
          <w:tab w:val="right" w:leader="dot" w:pos="10170"/>
        </w:tabs>
        <w:spacing w:after="120" w:line="360" w:lineRule="auto"/>
        <w:rPr>
          <w:ins w:id="752" w:author="cong an ngo" w:date="2018-12-12T11:58:00Z"/>
          <w:rFonts w:asciiTheme="majorHAnsi" w:eastAsiaTheme="minorEastAsia" w:hAnsiTheme="majorHAnsi" w:cstheme="majorHAnsi"/>
          <w:noProof/>
          <w:sz w:val="26"/>
          <w:szCs w:val="26"/>
          <w:rPrChange w:id="753" w:author="cong an ngo" w:date="2018-12-12T12:16:00Z">
            <w:rPr>
              <w:ins w:id="754" w:author="cong an ngo" w:date="2018-12-12T11:58:00Z"/>
              <w:rFonts w:ascii="Times New Roman" w:eastAsiaTheme="minorEastAsia" w:hAnsi="Times New Roman" w:cs="Times New Roman"/>
              <w:noProof/>
              <w:sz w:val="26"/>
              <w:szCs w:val="26"/>
            </w:rPr>
          </w:rPrChange>
        </w:rPr>
        <w:pPrChange w:id="755" w:author="Thuy Dao Xuan" w:date="2018-12-12T13:10:00Z">
          <w:pPr>
            <w:pStyle w:val="TableofFigures"/>
            <w:tabs>
              <w:tab w:val="right" w:leader="dot" w:pos="9393"/>
            </w:tabs>
            <w:spacing w:after="120" w:line="360" w:lineRule="auto"/>
          </w:pPr>
        </w:pPrChange>
      </w:pPr>
      <w:ins w:id="756" w:author="cong an ngo" w:date="2018-12-12T11:58:00Z">
        <w:r w:rsidRPr="003A0B43">
          <w:rPr>
            <w:rStyle w:val="Hyperlink"/>
            <w:rFonts w:asciiTheme="majorHAnsi" w:hAnsiTheme="majorHAnsi" w:cstheme="majorHAnsi"/>
            <w:noProof/>
            <w:sz w:val="26"/>
            <w:szCs w:val="26"/>
            <w:rPrChange w:id="75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5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59" w:author="cong an ngo" w:date="2018-12-12T12:16:00Z">
              <w:rPr>
                <w:rFonts w:ascii="Times New Roman" w:hAnsi="Times New Roman" w:cs="Times New Roman"/>
                <w:noProof/>
                <w:sz w:val="26"/>
                <w:szCs w:val="26"/>
              </w:rPr>
            </w:rPrChange>
          </w:rPr>
          <w:fldChar w:fldCharType="separate"/>
        </w:r>
      </w:ins>
      <w:ins w:id="760" w:author="cong an ngo" w:date="2018-12-12T11:59:00Z">
        <w:r w:rsidRPr="003A0B43">
          <w:rPr>
            <w:rFonts w:asciiTheme="majorHAnsi" w:hAnsiTheme="majorHAnsi" w:cstheme="majorHAnsi"/>
            <w:color w:val="000000"/>
            <w:sz w:val="26"/>
            <w:szCs w:val="26"/>
            <w:rPrChange w:id="761" w:author="cong an ngo" w:date="2018-12-12T12:16:00Z">
              <w:rPr>
                <w:color w:val="000000"/>
                <w:sz w:val="27"/>
                <w:szCs w:val="27"/>
              </w:rPr>
            </w:rPrChange>
          </w:rPr>
          <w:t>Hình 9. Giao diện chính của nhân viên</w:t>
        </w:r>
      </w:ins>
      <w:ins w:id="762" w:author="cong an ngo" w:date="2018-12-12T11:58:00Z">
        <w:r w:rsidRPr="003A0B43">
          <w:rPr>
            <w:rFonts w:asciiTheme="majorHAnsi" w:hAnsiTheme="majorHAnsi" w:cstheme="majorHAnsi"/>
            <w:noProof/>
            <w:webHidden/>
            <w:sz w:val="26"/>
            <w:szCs w:val="26"/>
            <w:rPrChange w:id="763" w:author="cong an ngo" w:date="2018-12-12T12:16:00Z">
              <w:rPr>
                <w:rFonts w:ascii="Times New Roman" w:hAnsi="Times New Roman" w:cs="Times New Roman"/>
                <w:noProof/>
                <w:webHidden/>
                <w:sz w:val="26"/>
                <w:szCs w:val="26"/>
              </w:rPr>
            </w:rPrChange>
          </w:rPr>
          <w:tab/>
        </w:r>
      </w:ins>
      <w:ins w:id="764" w:author="cong an ngo" w:date="2018-12-12T12:12:00Z">
        <w:r w:rsidR="003A0B43" w:rsidRPr="003A0B43">
          <w:rPr>
            <w:rFonts w:asciiTheme="majorHAnsi" w:hAnsiTheme="majorHAnsi" w:cstheme="majorHAnsi"/>
            <w:noProof/>
            <w:webHidden/>
            <w:sz w:val="26"/>
            <w:szCs w:val="26"/>
          </w:rPr>
          <w:t>17</w:t>
        </w:r>
      </w:ins>
      <w:ins w:id="765" w:author="cong an ngo" w:date="2018-12-12T11:58:00Z">
        <w:r w:rsidRPr="003A0B43">
          <w:rPr>
            <w:rFonts w:asciiTheme="majorHAnsi" w:hAnsiTheme="majorHAnsi" w:cstheme="majorHAnsi"/>
            <w:noProof/>
            <w:sz w:val="26"/>
            <w:szCs w:val="26"/>
            <w:rPrChange w:id="766" w:author="cong an ngo" w:date="2018-12-12T12:16:00Z">
              <w:rPr>
                <w:rFonts w:ascii="Times New Roman" w:hAnsi="Times New Roman" w:cs="Times New Roman"/>
                <w:noProof/>
                <w:sz w:val="26"/>
                <w:szCs w:val="26"/>
              </w:rPr>
            </w:rPrChange>
          </w:rPr>
          <w:fldChar w:fldCharType="end"/>
        </w:r>
      </w:ins>
    </w:p>
    <w:p w14:paraId="2566B0D4" w14:textId="7B9A6D4A" w:rsidR="008D65DB" w:rsidRPr="003A0B43" w:rsidRDefault="008D65DB">
      <w:pPr>
        <w:pStyle w:val="TableofFigures"/>
        <w:tabs>
          <w:tab w:val="right" w:leader="dot" w:pos="10170"/>
        </w:tabs>
        <w:spacing w:after="120" w:line="360" w:lineRule="auto"/>
        <w:rPr>
          <w:ins w:id="767" w:author="cong an ngo" w:date="2018-12-12T11:58:00Z"/>
          <w:rFonts w:asciiTheme="majorHAnsi" w:eastAsiaTheme="minorEastAsia" w:hAnsiTheme="majorHAnsi" w:cstheme="majorHAnsi"/>
          <w:noProof/>
          <w:sz w:val="26"/>
          <w:szCs w:val="26"/>
          <w:rPrChange w:id="768" w:author="cong an ngo" w:date="2018-12-12T12:16:00Z">
            <w:rPr>
              <w:ins w:id="769" w:author="cong an ngo" w:date="2018-12-12T11:58:00Z"/>
              <w:rFonts w:ascii="Times New Roman" w:eastAsiaTheme="minorEastAsia" w:hAnsi="Times New Roman" w:cs="Times New Roman"/>
              <w:noProof/>
              <w:sz w:val="26"/>
              <w:szCs w:val="26"/>
            </w:rPr>
          </w:rPrChange>
        </w:rPr>
        <w:pPrChange w:id="770" w:author="Thuy Dao Xuan" w:date="2018-12-12T13:10:00Z">
          <w:pPr>
            <w:pStyle w:val="TableofFigures"/>
            <w:tabs>
              <w:tab w:val="right" w:leader="dot" w:pos="9393"/>
            </w:tabs>
            <w:spacing w:after="120" w:line="360" w:lineRule="auto"/>
          </w:pPr>
        </w:pPrChange>
      </w:pPr>
      <w:ins w:id="771" w:author="cong an ngo" w:date="2018-12-12T11:58:00Z">
        <w:r w:rsidRPr="003A0B43">
          <w:rPr>
            <w:rStyle w:val="Hyperlink"/>
            <w:rFonts w:asciiTheme="majorHAnsi" w:hAnsiTheme="majorHAnsi" w:cstheme="majorHAnsi"/>
            <w:noProof/>
            <w:sz w:val="26"/>
            <w:szCs w:val="26"/>
            <w:rPrChange w:id="77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7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74" w:author="cong an ngo" w:date="2018-12-12T12:16:00Z">
              <w:rPr>
                <w:rFonts w:ascii="Times New Roman" w:hAnsi="Times New Roman" w:cs="Times New Roman"/>
                <w:noProof/>
                <w:sz w:val="26"/>
                <w:szCs w:val="26"/>
              </w:rPr>
            </w:rPrChange>
          </w:rPr>
          <w:fldChar w:fldCharType="separate"/>
        </w:r>
      </w:ins>
      <w:ins w:id="775" w:author="cong an ngo" w:date="2018-12-12T11:59:00Z">
        <w:r w:rsidRPr="003A0B43">
          <w:rPr>
            <w:rFonts w:asciiTheme="majorHAnsi" w:hAnsiTheme="majorHAnsi" w:cstheme="majorHAnsi"/>
            <w:color w:val="000000"/>
            <w:sz w:val="26"/>
            <w:szCs w:val="26"/>
            <w:rPrChange w:id="776" w:author="cong an ngo" w:date="2018-12-12T12:16:00Z">
              <w:rPr>
                <w:color w:val="000000"/>
                <w:sz w:val="27"/>
                <w:szCs w:val="27"/>
              </w:rPr>
            </w:rPrChange>
          </w:rPr>
          <w:t>Hình 10. Giao diện quản lý bài đăng của nhân viên (ảnh 1)</w:t>
        </w:r>
      </w:ins>
      <w:ins w:id="777" w:author="cong an ngo" w:date="2018-12-12T11:58:00Z">
        <w:r w:rsidRPr="003A0B43">
          <w:rPr>
            <w:rFonts w:asciiTheme="majorHAnsi" w:hAnsiTheme="majorHAnsi" w:cstheme="majorHAnsi"/>
            <w:noProof/>
            <w:webHidden/>
            <w:sz w:val="26"/>
            <w:szCs w:val="26"/>
            <w:rPrChange w:id="778" w:author="cong an ngo" w:date="2018-12-12T12:16:00Z">
              <w:rPr>
                <w:rFonts w:ascii="Times New Roman" w:hAnsi="Times New Roman" w:cs="Times New Roman"/>
                <w:noProof/>
                <w:webHidden/>
                <w:sz w:val="26"/>
                <w:szCs w:val="26"/>
              </w:rPr>
            </w:rPrChange>
          </w:rPr>
          <w:tab/>
        </w:r>
      </w:ins>
      <w:ins w:id="779" w:author="cong an ngo" w:date="2018-12-12T12:12:00Z">
        <w:r w:rsidR="003A0B43" w:rsidRPr="003A0B43">
          <w:rPr>
            <w:rFonts w:asciiTheme="majorHAnsi" w:hAnsiTheme="majorHAnsi" w:cstheme="majorHAnsi"/>
            <w:noProof/>
            <w:webHidden/>
            <w:sz w:val="26"/>
            <w:szCs w:val="26"/>
          </w:rPr>
          <w:t>18</w:t>
        </w:r>
      </w:ins>
      <w:ins w:id="780" w:author="cong an ngo" w:date="2018-12-12T11:58:00Z">
        <w:r w:rsidRPr="003A0B43">
          <w:rPr>
            <w:rFonts w:asciiTheme="majorHAnsi" w:hAnsiTheme="majorHAnsi" w:cstheme="majorHAnsi"/>
            <w:noProof/>
            <w:sz w:val="26"/>
            <w:szCs w:val="26"/>
            <w:rPrChange w:id="781" w:author="cong an ngo" w:date="2018-12-12T12:16:00Z">
              <w:rPr>
                <w:rFonts w:ascii="Times New Roman" w:hAnsi="Times New Roman" w:cs="Times New Roman"/>
                <w:noProof/>
                <w:sz w:val="26"/>
                <w:szCs w:val="26"/>
              </w:rPr>
            </w:rPrChange>
          </w:rPr>
          <w:fldChar w:fldCharType="end"/>
        </w:r>
      </w:ins>
    </w:p>
    <w:p w14:paraId="6F9A7DFF" w14:textId="76AD28A5" w:rsidR="008D65DB" w:rsidRPr="003A0B43" w:rsidRDefault="008D65DB">
      <w:pPr>
        <w:pStyle w:val="TableofFigures"/>
        <w:tabs>
          <w:tab w:val="right" w:leader="dot" w:pos="10170"/>
        </w:tabs>
        <w:spacing w:after="120" w:line="360" w:lineRule="auto"/>
        <w:rPr>
          <w:ins w:id="782" w:author="cong an ngo" w:date="2018-12-12T11:58:00Z"/>
          <w:rFonts w:asciiTheme="majorHAnsi" w:eastAsiaTheme="minorEastAsia" w:hAnsiTheme="majorHAnsi" w:cstheme="majorHAnsi"/>
          <w:noProof/>
          <w:sz w:val="26"/>
          <w:szCs w:val="26"/>
          <w:rPrChange w:id="783" w:author="cong an ngo" w:date="2018-12-12T12:16:00Z">
            <w:rPr>
              <w:ins w:id="784" w:author="cong an ngo" w:date="2018-12-12T11:58:00Z"/>
              <w:rFonts w:ascii="Times New Roman" w:eastAsiaTheme="minorEastAsia" w:hAnsi="Times New Roman" w:cs="Times New Roman"/>
              <w:noProof/>
              <w:sz w:val="26"/>
              <w:szCs w:val="26"/>
            </w:rPr>
          </w:rPrChange>
        </w:rPr>
        <w:pPrChange w:id="785" w:author="Thuy Dao Xuan" w:date="2018-12-12T13:10:00Z">
          <w:pPr>
            <w:pStyle w:val="TableofFigures"/>
            <w:tabs>
              <w:tab w:val="right" w:leader="dot" w:pos="9393"/>
            </w:tabs>
            <w:spacing w:after="120" w:line="360" w:lineRule="auto"/>
          </w:pPr>
        </w:pPrChange>
      </w:pPr>
      <w:ins w:id="786" w:author="cong an ngo" w:date="2018-12-12T11:58:00Z">
        <w:r w:rsidRPr="003A0B43">
          <w:rPr>
            <w:rStyle w:val="Hyperlink"/>
            <w:rFonts w:asciiTheme="majorHAnsi" w:hAnsiTheme="majorHAnsi" w:cstheme="majorHAnsi"/>
            <w:noProof/>
            <w:sz w:val="26"/>
            <w:szCs w:val="26"/>
            <w:rPrChange w:id="78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78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789" w:author="cong an ngo" w:date="2018-12-12T12:16:00Z">
              <w:rPr>
                <w:rFonts w:ascii="Times New Roman" w:hAnsi="Times New Roman" w:cs="Times New Roman"/>
                <w:noProof/>
                <w:sz w:val="26"/>
                <w:szCs w:val="26"/>
              </w:rPr>
            </w:rPrChange>
          </w:rPr>
          <w:fldChar w:fldCharType="separate"/>
        </w:r>
      </w:ins>
      <w:ins w:id="790" w:author="cong an ngo" w:date="2018-12-12T11:59:00Z">
        <w:r w:rsidRPr="003A0B43">
          <w:rPr>
            <w:rFonts w:asciiTheme="majorHAnsi" w:hAnsiTheme="majorHAnsi" w:cstheme="majorHAnsi"/>
            <w:color w:val="000000"/>
            <w:sz w:val="26"/>
            <w:szCs w:val="26"/>
            <w:rPrChange w:id="791" w:author="cong an ngo" w:date="2018-12-12T12:16:00Z">
              <w:rPr>
                <w:color w:val="000000"/>
                <w:sz w:val="27"/>
                <w:szCs w:val="27"/>
              </w:rPr>
            </w:rPrChange>
          </w:rPr>
          <w:t>Hình 11. Giao diện quản lý bài đăng của nhân viên (ảnh 2)</w:t>
        </w:r>
      </w:ins>
      <w:ins w:id="792" w:author="cong an ngo" w:date="2018-12-12T11:58:00Z">
        <w:r w:rsidRPr="003A0B43">
          <w:rPr>
            <w:rFonts w:asciiTheme="majorHAnsi" w:hAnsiTheme="majorHAnsi" w:cstheme="majorHAnsi"/>
            <w:noProof/>
            <w:webHidden/>
            <w:sz w:val="26"/>
            <w:szCs w:val="26"/>
            <w:rPrChange w:id="793" w:author="cong an ngo" w:date="2018-12-12T12:16:00Z">
              <w:rPr>
                <w:rFonts w:ascii="Times New Roman" w:hAnsi="Times New Roman" w:cs="Times New Roman"/>
                <w:noProof/>
                <w:webHidden/>
                <w:sz w:val="26"/>
                <w:szCs w:val="26"/>
              </w:rPr>
            </w:rPrChange>
          </w:rPr>
          <w:tab/>
        </w:r>
      </w:ins>
      <w:ins w:id="794" w:author="cong an ngo" w:date="2018-12-12T12:12:00Z">
        <w:r w:rsidR="003A0B43" w:rsidRPr="003A0B43">
          <w:rPr>
            <w:rFonts w:asciiTheme="majorHAnsi" w:hAnsiTheme="majorHAnsi" w:cstheme="majorHAnsi"/>
            <w:noProof/>
            <w:webHidden/>
            <w:sz w:val="26"/>
            <w:szCs w:val="26"/>
          </w:rPr>
          <w:t>18</w:t>
        </w:r>
      </w:ins>
      <w:ins w:id="795" w:author="cong an ngo" w:date="2018-12-12T11:58:00Z">
        <w:r w:rsidRPr="003A0B43">
          <w:rPr>
            <w:rFonts w:asciiTheme="majorHAnsi" w:hAnsiTheme="majorHAnsi" w:cstheme="majorHAnsi"/>
            <w:noProof/>
            <w:sz w:val="26"/>
            <w:szCs w:val="26"/>
            <w:rPrChange w:id="796" w:author="cong an ngo" w:date="2018-12-12T12:16:00Z">
              <w:rPr>
                <w:rFonts w:ascii="Times New Roman" w:hAnsi="Times New Roman" w:cs="Times New Roman"/>
                <w:noProof/>
                <w:sz w:val="26"/>
                <w:szCs w:val="26"/>
              </w:rPr>
            </w:rPrChange>
          </w:rPr>
          <w:fldChar w:fldCharType="end"/>
        </w:r>
      </w:ins>
    </w:p>
    <w:p w14:paraId="14E08D56" w14:textId="18FA58F9" w:rsidR="008D65DB" w:rsidRPr="003A0B43" w:rsidRDefault="008D65DB">
      <w:pPr>
        <w:pStyle w:val="TableofFigures"/>
        <w:tabs>
          <w:tab w:val="right" w:leader="dot" w:pos="10170"/>
        </w:tabs>
        <w:spacing w:after="120" w:line="360" w:lineRule="auto"/>
        <w:rPr>
          <w:ins w:id="797" w:author="cong an ngo" w:date="2018-12-12T11:58:00Z"/>
          <w:rFonts w:asciiTheme="majorHAnsi" w:eastAsiaTheme="minorEastAsia" w:hAnsiTheme="majorHAnsi" w:cstheme="majorHAnsi"/>
          <w:noProof/>
          <w:sz w:val="26"/>
          <w:szCs w:val="26"/>
          <w:rPrChange w:id="798" w:author="cong an ngo" w:date="2018-12-12T12:16:00Z">
            <w:rPr>
              <w:ins w:id="799" w:author="cong an ngo" w:date="2018-12-12T11:58:00Z"/>
              <w:rFonts w:ascii="Times New Roman" w:eastAsiaTheme="minorEastAsia" w:hAnsi="Times New Roman" w:cs="Times New Roman"/>
              <w:noProof/>
              <w:sz w:val="26"/>
              <w:szCs w:val="26"/>
            </w:rPr>
          </w:rPrChange>
        </w:rPr>
        <w:pPrChange w:id="800" w:author="Thuy Dao Xuan" w:date="2018-12-12T13:10:00Z">
          <w:pPr>
            <w:pStyle w:val="TableofFigures"/>
            <w:tabs>
              <w:tab w:val="right" w:leader="dot" w:pos="9393"/>
            </w:tabs>
            <w:spacing w:after="120" w:line="360" w:lineRule="auto"/>
          </w:pPr>
        </w:pPrChange>
      </w:pPr>
      <w:ins w:id="801" w:author="cong an ngo" w:date="2018-12-12T11:58:00Z">
        <w:r w:rsidRPr="003A0B43">
          <w:rPr>
            <w:rStyle w:val="Hyperlink"/>
            <w:rFonts w:asciiTheme="majorHAnsi" w:hAnsiTheme="majorHAnsi" w:cstheme="majorHAnsi"/>
            <w:noProof/>
            <w:sz w:val="26"/>
            <w:szCs w:val="26"/>
            <w:rPrChange w:id="80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0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04" w:author="cong an ngo" w:date="2018-12-12T12:16:00Z">
              <w:rPr>
                <w:rFonts w:ascii="Times New Roman" w:hAnsi="Times New Roman" w:cs="Times New Roman"/>
                <w:noProof/>
                <w:sz w:val="26"/>
                <w:szCs w:val="26"/>
              </w:rPr>
            </w:rPrChange>
          </w:rPr>
          <w:fldChar w:fldCharType="separate"/>
        </w:r>
      </w:ins>
      <w:ins w:id="805" w:author="cong an ngo" w:date="2018-12-12T11:59:00Z">
        <w:r w:rsidRPr="003A0B43">
          <w:rPr>
            <w:rFonts w:asciiTheme="majorHAnsi" w:hAnsiTheme="majorHAnsi" w:cstheme="majorHAnsi"/>
            <w:color w:val="000000"/>
            <w:sz w:val="26"/>
            <w:szCs w:val="26"/>
            <w:rPrChange w:id="806" w:author="cong an ngo" w:date="2018-12-12T12:16:00Z">
              <w:rPr>
                <w:color w:val="000000"/>
                <w:sz w:val="27"/>
                <w:szCs w:val="27"/>
              </w:rPr>
            </w:rPrChange>
          </w:rPr>
          <w:t>Hình 12. Giao diện tạo bài đăng mới của nhân viên</w:t>
        </w:r>
      </w:ins>
      <w:ins w:id="807" w:author="cong an ngo" w:date="2018-12-12T11:58:00Z">
        <w:r w:rsidRPr="003A0B43">
          <w:rPr>
            <w:rFonts w:asciiTheme="majorHAnsi" w:hAnsiTheme="majorHAnsi" w:cstheme="majorHAnsi"/>
            <w:noProof/>
            <w:webHidden/>
            <w:sz w:val="26"/>
            <w:szCs w:val="26"/>
            <w:rPrChange w:id="808" w:author="cong an ngo" w:date="2018-12-12T12:16:00Z">
              <w:rPr>
                <w:rFonts w:ascii="Times New Roman" w:hAnsi="Times New Roman" w:cs="Times New Roman"/>
                <w:noProof/>
                <w:webHidden/>
                <w:sz w:val="26"/>
                <w:szCs w:val="26"/>
              </w:rPr>
            </w:rPrChange>
          </w:rPr>
          <w:tab/>
        </w:r>
      </w:ins>
      <w:ins w:id="809" w:author="cong an ngo" w:date="2018-12-12T12:12:00Z">
        <w:r w:rsidR="003A0B43" w:rsidRPr="003A0B43">
          <w:rPr>
            <w:rFonts w:asciiTheme="majorHAnsi" w:hAnsiTheme="majorHAnsi" w:cstheme="majorHAnsi"/>
            <w:noProof/>
            <w:webHidden/>
            <w:sz w:val="26"/>
            <w:szCs w:val="26"/>
          </w:rPr>
          <w:t>19</w:t>
        </w:r>
      </w:ins>
      <w:ins w:id="810" w:author="cong an ngo" w:date="2018-12-12T11:58:00Z">
        <w:r w:rsidRPr="003A0B43">
          <w:rPr>
            <w:rFonts w:asciiTheme="majorHAnsi" w:hAnsiTheme="majorHAnsi" w:cstheme="majorHAnsi"/>
            <w:noProof/>
            <w:sz w:val="26"/>
            <w:szCs w:val="26"/>
            <w:rPrChange w:id="811" w:author="cong an ngo" w:date="2018-12-12T12:16:00Z">
              <w:rPr>
                <w:rFonts w:ascii="Times New Roman" w:hAnsi="Times New Roman" w:cs="Times New Roman"/>
                <w:noProof/>
                <w:sz w:val="26"/>
                <w:szCs w:val="26"/>
              </w:rPr>
            </w:rPrChange>
          </w:rPr>
          <w:fldChar w:fldCharType="end"/>
        </w:r>
      </w:ins>
    </w:p>
    <w:p w14:paraId="059ACCBA" w14:textId="665E0FA8" w:rsidR="008D65DB" w:rsidRPr="003A0B43" w:rsidRDefault="008D65DB">
      <w:pPr>
        <w:pStyle w:val="TableofFigures"/>
        <w:tabs>
          <w:tab w:val="right" w:leader="dot" w:pos="10170"/>
        </w:tabs>
        <w:spacing w:after="120" w:line="360" w:lineRule="auto"/>
        <w:rPr>
          <w:ins w:id="812" w:author="cong an ngo" w:date="2018-12-12T11:58:00Z"/>
          <w:rFonts w:asciiTheme="majorHAnsi" w:eastAsiaTheme="minorEastAsia" w:hAnsiTheme="majorHAnsi" w:cstheme="majorHAnsi"/>
          <w:noProof/>
          <w:sz w:val="26"/>
          <w:szCs w:val="26"/>
          <w:rPrChange w:id="813" w:author="cong an ngo" w:date="2018-12-12T12:16:00Z">
            <w:rPr>
              <w:ins w:id="814" w:author="cong an ngo" w:date="2018-12-12T11:58:00Z"/>
              <w:rFonts w:ascii="Times New Roman" w:eastAsiaTheme="minorEastAsia" w:hAnsi="Times New Roman" w:cs="Times New Roman"/>
              <w:noProof/>
              <w:sz w:val="26"/>
              <w:szCs w:val="26"/>
            </w:rPr>
          </w:rPrChange>
        </w:rPr>
        <w:pPrChange w:id="815" w:author="Thuy Dao Xuan" w:date="2018-12-12T13:10:00Z">
          <w:pPr>
            <w:pStyle w:val="TableofFigures"/>
            <w:tabs>
              <w:tab w:val="right" w:leader="dot" w:pos="9393"/>
            </w:tabs>
            <w:spacing w:after="120" w:line="360" w:lineRule="auto"/>
          </w:pPr>
        </w:pPrChange>
      </w:pPr>
      <w:ins w:id="816" w:author="cong an ngo" w:date="2018-12-12T11:58:00Z">
        <w:r w:rsidRPr="003A0B43">
          <w:rPr>
            <w:rStyle w:val="Hyperlink"/>
            <w:rFonts w:asciiTheme="majorHAnsi" w:hAnsiTheme="majorHAnsi" w:cstheme="majorHAnsi"/>
            <w:noProof/>
            <w:sz w:val="26"/>
            <w:szCs w:val="26"/>
            <w:rPrChange w:id="81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1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19" w:author="cong an ngo" w:date="2018-12-12T12:16:00Z">
              <w:rPr>
                <w:rFonts w:ascii="Times New Roman" w:hAnsi="Times New Roman" w:cs="Times New Roman"/>
                <w:noProof/>
                <w:sz w:val="26"/>
                <w:szCs w:val="26"/>
              </w:rPr>
            </w:rPrChange>
          </w:rPr>
          <w:fldChar w:fldCharType="separate"/>
        </w:r>
      </w:ins>
      <w:ins w:id="820" w:author="cong an ngo" w:date="2018-12-12T11:59:00Z">
        <w:r w:rsidRPr="003A0B43">
          <w:rPr>
            <w:rFonts w:asciiTheme="majorHAnsi" w:hAnsiTheme="majorHAnsi" w:cstheme="majorHAnsi"/>
            <w:color w:val="000000"/>
            <w:sz w:val="26"/>
            <w:szCs w:val="26"/>
            <w:rPrChange w:id="821" w:author="cong an ngo" w:date="2018-12-12T12:16:00Z">
              <w:rPr>
                <w:color w:val="000000"/>
                <w:sz w:val="27"/>
                <w:szCs w:val="27"/>
              </w:rPr>
            </w:rPrChange>
          </w:rPr>
          <w:t>Hình 13. Giao diện quản lý người dùng của nhân viên</w:t>
        </w:r>
      </w:ins>
      <w:ins w:id="822" w:author="cong an ngo" w:date="2018-12-12T11:58:00Z">
        <w:r w:rsidRPr="003A0B43">
          <w:rPr>
            <w:rFonts w:asciiTheme="majorHAnsi" w:hAnsiTheme="majorHAnsi" w:cstheme="majorHAnsi"/>
            <w:noProof/>
            <w:webHidden/>
            <w:sz w:val="26"/>
            <w:szCs w:val="26"/>
            <w:rPrChange w:id="823" w:author="cong an ngo" w:date="2018-12-12T12:16:00Z">
              <w:rPr>
                <w:rFonts w:ascii="Times New Roman" w:hAnsi="Times New Roman" w:cs="Times New Roman"/>
                <w:noProof/>
                <w:webHidden/>
                <w:sz w:val="26"/>
                <w:szCs w:val="26"/>
              </w:rPr>
            </w:rPrChange>
          </w:rPr>
          <w:tab/>
        </w:r>
      </w:ins>
      <w:ins w:id="824" w:author="cong an ngo" w:date="2018-12-12T12:13:00Z">
        <w:r w:rsidR="003A0B43" w:rsidRPr="003A0B43">
          <w:rPr>
            <w:rFonts w:asciiTheme="majorHAnsi" w:hAnsiTheme="majorHAnsi" w:cstheme="majorHAnsi"/>
            <w:noProof/>
            <w:webHidden/>
            <w:sz w:val="26"/>
            <w:szCs w:val="26"/>
          </w:rPr>
          <w:t>19</w:t>
        </w:r>
      </w:ins>
      <w:ins w:id="825" w:author="cong an ngo" w:date="2018-12-12T11:58:00Z">
        <w:r w:rsidRPr="003A0B43">
          <w:rPr>
            <w:rFonts w:asciiTheme="majorHAnsi" w:hAnsiTheme="majorHAnsi" w:cstheme="majorHAnsi"/>
            <w:noProof/>
            <w:sz w:val="26"/>
            <w:szCs w:val="26"/>
            <w:rPrChange w:id="826" w:author="cong an ngo" w:date="2018-12-12T12:16:00Z">
              <w:rPr>
                <w:rFonts w:ascii="Times New Roman" w:hAnsi="Times New Roman" w:cs="Times New Roman"/>
                <w:noProof/>
                <w:sz w:val="26"/>
                <w:szCs w:val="26"/>
              </w:rPr>
            </w:rPrChange>
          </w:rPr>
          <w:fldChar w:fldCharType="end"/>
        </w:r>
      </w:ins>
    </w:p>
    <w:p w14:paraId="1EAC9CB1" w14:textId="2AB7B8D7" w:rsidR="008D65DB" w:rsidRPr="003A0B43" w:rsidRDefault="008D65DB">
      <w:pPr>
        <w:pStyle w:val="TableofFigures"/>
        <w:tabs>
          <w:tab w:val="right" w:leader="dot" w:pos="10170"/>
        </w:tabs>
        <w:spacing w:after="120" w:line="360" w:lineRule="auto"/>
        <w:rPr>
          <w:ins w:id="827" w:author="cong an ngo" w:date="2018-12-12T11:58:00Z"/>
          <w:rFonts w:asciiTheme="majorHAnsi" w:eastAsiaTheme="minorEastAsia" w:hAnsiTheme="majorHAnsi" w:cstheme="majorHAnsi"/>
          <w:noProof/>
          <w:sz w:val="26"/>
          <w:szCs w:val="26"/>
          <w:rPrChange w:id="828" w:author="cong an ngo" w:date="2018-12-12T12:16:00Z">
            <w:rPr>
              <w:ins w:id="829" w:author="cong an ngo" w:date="2018-12-12T11:58:00Z"/>
              <w:rFonts w:ascii="Times New Roman" w:eastAsiaTheme="minorEastAsia" w:hAnsi="Times New Roman" w:cs="Times New Roman"/>
              <w:noProof/>
              <w:sz w:val="26"/>
              <w:szCs w:val="26"/>
            </w:rPr>
          </w:rPrChange>
        </w:rPr>
        <w:pPrChange w:id="830" w:author="Thuy Dao Xuan" w:date="2018-12-12T13:10:00Z">
          <w:pPr>
            <w:pStyle w:val="TableofFigures"/>
            <w:tabs>
              <w:tab w:val="right" w:leader="dot" w:pos="9393"/>
            </w:tabs>
            <w:spacing w:after="120" w:line="360" w:lineRule="auto"/>
          </w:pPr>
        </w:pPrChange>
      </w:pPr>
      <w:ins w:id="831" w:author="cong an ngo" w:date="2018-12-12T11:58:00Z">
        <w:r w:rsidRPr="003A0B43">
          <w:rPr>
            <w:rStyle w:val="Hyperlink"/>
            <w:rFonts w:asciiTheme="majorHAnsi" w:hAnsiTheme="majorHAnsi" w:cstheme="majorHAnsi"/>
            <w:noProof/>
            <w:sz w:val="26"/>
            <w:szCs w:val="26"/>
            <w:rPrChange w:id="83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3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34" w:author="cong an ngo" w:date="2018-12-12T12:16:00Z">
              <w:rPr>
                <w:rFonts w:ascii="Times New Roman" w:hAnsi="Times New Roman" w:cs="Times New Roman"/>
                <w:noProof/>
                <w:sz w:val="26"/>
                <w:szCs w:val="26"/>
              </w:rPr>
            </w:rPrChange>
          </w:rPr>
          <w:fldChar w:fldCharType="separate"/>
        </w:r>
      </w:ins>
      <w:ins w:id="835" w:author="cong an ngo" w:date="2018-12-12T11:59:00Z">
        <w:r w:rsidRPr="003A0B43">
          <w:rPr>
            <w:rFonts w:asciiTheme="majorHAnsi" w:hAnsiTheme="majorHAnsi" w:cstheme="majorHAnsi"/>
            <w:color w:val="000000"/>
            <w:sz w:val="26"/>
            <w:szCs w:val="26"/>
            <w:rPrChange w:id="836" w:author="cong an ngo" w:date="2018-12-12T12:16:00Z">
              <w:rPr>
                <w:color w:val="000000"/>
                <w:sz w:val="27"/>
                <w:szCs w:val="27"/>
              </w:rPr>
            </w:rPrChange>
          </w:rPr>
          <w:t>Hình 14. Giao diện tạo mới người dùng của nhân viên</w:t>
        </w:r>
      </w:ins>
      <w:ins w:id="837" w:author="cong an ngo" w:date="2018-12-12T11:58:00Z">
        <w:r w:rsidRPr="003A0B43">
          <w:rPr>
            <w:rFonts w:asciiTheme="majorHAnsi" w:hAnsiTheme="majorHAnsi" w:cstheme="majorHAnsi"/>
            <w:noProof/>
            <w:webHidden/>
            <w:sz w:val="26"/>
            <w:szCs w:val="26"/>
            <w:rPrChange w:id="838" w:author="cong an ngo" w:date="2018-12-12T12:16:00Z">
              <w:rPr>
                <w:rFonts w:ascii="Times New Roman" w:hAnsi="Times New Roman" w:cs="Times New Roman"/>
                <w:noProof/>
                <w:webHidden/>
                <w:sz w:val="26"/>
                <w:szCs w:val="26"/>
              </w:rPr>
            </w:rPrChange>
          </w:rPr>
          <w:tab/>
        </w:r>
      </w:ins>
      <w:ins w:id="839" w:author="cong an ngo" w:date="2018-12-12T12:13:00Z">
        <w:r w:rsidR="003A0B43" w:rsidRPr="003A0B43">
          <w:rPr>
            <w:rFonts w:asciiTheme="majorHAnsi" w:hAnsiTheme="majorHAnsi" w:cstheme="majorHAnsi"/>
            <w:noProof/>
            <w:webHidden/>
            <w:sz w:val="26"/>
            <w:szCs w:val="26"/>
          </w:rPr>
          <w:t>20</w:t>
        </w:r>
      </w:ins>
      <w:ins w:id="840" w:author="cong an ngo" w:date="2018-12-12T11:58:00Z">
        <w:r w:rsidRPr="003A0B43">
          <w:rPr>
            <w:rFonts w:asciiTheme="majorHAnsi" w:hAnsiTheme="majorHAnsi" w:cstheme="majorHAnsi"/>
            <w:noProof/>
            <w:sz w:val="26"/>
            <w:szCs w:val="26"/>
            <w:rPrChange w:id="841" w:author="cong an ngo" w:date="2018-12-12T12:16:00Z">
              <w:rPr>
                <w:rFonts w:ascii="Times New Roman" w:hAnsi="Times New Roman" w:cs="Times New Roman"/>
                <w:noProof/>
                <w:sz w:val="26"/>
                <w:szCs w:val="26"/>
              </w:rPr>
            </w:rPrChange>
          </w:rPr>
          <w:fldChar w:fldCharType="end"/>
        </w:r>
      </w:ins>
    </w:p>
    <w:p w14:paraId="5F03F0B7" w14:textId="0DA13886" w:rsidR="008D65DB" w:rsidRPr="003A0B43" w:rsidRDefault="008D65DB">
      <w:pPr>
        <w:pStyle w:val="TableofFigures"/>
        <w:tabs>
          <w:tab w:val="right" w:leader="dot" w:pos="10170"/>
        </w:tabs>
        <w:spacing w:after="120" w:line="360" w:lineRule="auto"/>
        <w:rPr>
          <w:ins w:id="842" w:author="cong an ngo" w:date="2018-12-12T11:58:00Z"/>
          <w:rFonts w:asciiTheme="majorHAnsi" w:eastAsiaTheme="minorEastAsia" w:hAnsiTheme="majorHAnsi" w:cstheme="majorHAnsi"/>
          <w:noProof/>
          <w:sz w:val="26"/>
          <w:szCs w:val="26"/>
          <w:rPrChange w:id="843" w:author="cong an ngo" w:date="2018-12-12T12:16:00Z">
            <w:rPr>
              <w:ins w:id="844" w:author="cong an ngo" w:date="2018-12-12T11:58:00Z"/>
              <w:rFonts w:ascii="Times New Roman" w:eastAsiaTheme="minorEastAsia" w:hAnsi="Times New Roman" w:cs="Times New Roman"/>
              <w:noProof/>
              <w:sz w:val="26"/>
              <w:szCs w:val="26"/>
            </w:rPr>
          </w:rPrChange>
        </w:rPr>
        <w:pPrChange w:id="845" w:author="Thuy Dao Xuan" w:date="2018-12-12T13:10:00Z">
          <w:pPr>
            <w:pStyle w:val="TableofFigures"/>
            <w:tabs>
              <w:tab w:val="right" w:leader="dot" w:pos="9393"/>
            </w:tabs>
            <w:spacing w:after="120" w:line="360" w:lineRule="auto"/>
          </w:pPr>
        </w:pPrChange>
      </w:pPr>
      <w:ins w:id="846" w:author="cong an ngo" w:date="2018-12-12T11:58:00Z">
        <w:r w:rsidRPr="003A0B43">
          <w:rPr>
            <w:rStyle w:val="Hyperlink"/>
            <w:rFonts w:asciiTheme="majorHAnsi" w:hAnsiTheme="majorHAnsi" w:cstheme="majorHAnsi"/>
            <w:noProof/>
            <w:sz w:val="26"/>
            <w:szCs w:val="26"/>
            <w:rPrChange w:id="84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4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49" w:author="cong an ngo" w:date="2018-12-12T12:16:00Z">
              <w:rPr>
                <w:rFonts w:ascii="Times New Roman" w:hAnsi="Times New Roman" w:cs="Times New Roman"/>
                <w:noProof/>
                <w:sz w:val="26"/>
                <w:szCs w:val="26"/>
              </w:rPr>
            </w:rPrChange>
          </w:rPr>
          <w:fldChar w:fldCharType="separate"/>
        </w:r>
      </w:ins>
      <w:ins w:id="850" w:author="cong an ngo" w:date="2018-12-12T12:00:00Z">
        <w:r w:rsidRPr="003A0B43">
          <w:rPr>
            <w:rFonts w:asciiTheme="majorHAnsi" w:hAnsiTheme="majorHAnsi" w:cstheme="majorHAnsi"/>
            <w:color w:val="000000"/>
            <w:sz w:val="26"/>
            <w:szCs w:val="26"/>
            <w:rPrChange w:id="851" w:author="cong an ngo" w:date="2018-12-12T12:16:00Z">
              <w:rPr>
                <w:color w:val="000000"/>
                <w:sz w:val="27"/>
                <w:szCs w:val="27"/>
              </w:rPr>
            </w:rPrChange>
          </w:rPr>
          <w:t>Hình 15. Giao diện đăng nhập</w:t>
        </w:r>
      </w:ins>
      <w:ins w:id="852" w:author="cong an ngo" w:date="2018-12-12T11:58:00Z">
        <w:r w:rsidRPr="003A0B43">
          <w:rPr>
            <w:rFonts w:asciiTheme="majorHAnsi" w:hAnsiTheme="majorHAnsi" w:cstheme="majorHAnsi"/>
            <w:noProof/>
            <w:webHidden/>
            <w:sz w:val="26"/>
            <w:szCs w:val="26"/>
            <w:rPrChange w:id="853" w:author="cong an ngo" w:date="2018-12-12T12:16:00Z">
              <w:rPr>
                <w:rFonts w:ascii="Times New Roman" w:hAnsi="Times New Roman" w:cs="Times New Roman"/>
                <w:noProof/>
                <w:webHidden/>
                <w:sz w:val="26"/>
                <w:szCs w:val="26"/>
              </w:rPr>
            </w:rPrChange>
          </w:rPr>
          <w:tab/>
        </w:r>
      </w:ins>
      <w:ins w:id="854" w:author="cong an ngo" w:date="2018-12-12T12:13:00Z">
        <w:r w:rsidR="003A0B43" w:rsidRPr="003A0B43">
          <w:rPr>
            <w:rFonts w:asciiTheme="majorHAnsi" w:hAnsiTheme="majorHAnsi" w:cstheme="majorHAnsi"/>
            <w:noProof/>
            <w:webHidden/>
            <w:sz w:val="26"/>
            <w:szCs w:val="26"/>
          </w:rPr>
          <w:t>20</w:t>
        </w:r>
      </w:ins>
      <w:ins w:id="855" w:author="cong an ngo" w:date="2018-12-12T11:58:00Z">
        <w:r w:rsidRPr="003A0B43">
          <w:rPr>
            <w:rFonts w:asciiTheme="majorHAnsi" w:hAnsiTheme="majorHAnsi" w:cstheme="majorHAnsi"/>
            <w:noProof/>
            <w:sz w:val="26"/>
            <w:szCs w:val="26"/>
            <w:rPrChange w:id="856" w:author="cong an ngo" w:date="2018-12-12T12:16:00Z">
              <w:rPr>
                <w:rFonts w:ascii="Times New Roman" w:hAnsi="Times New Roman" w:cs="Times New Roman"/>
                <w:noProof/>
                <w:sz w:val="26"/>
                <w:szCs w:val="26"/>
              </w:rPr>
            </w:rPrChange>
          </w:rPr>
          <w:fldChar w:fldCharType="end"/>
        </w:r>
      </w:ins>
    </w:p>
    <w:p w14:paraId="35368216" w14:textId="4768FA10" w:rsidR="008D65DB" w:rsidRPr="003A0B43" w:rsidRDefault="008D65DB">
      <w:pPr>
        <w:pStyle w:val="TableofFigures"/>
        <w:tabs>
          <w:tab w:val="right" w:leader="dot" w:pos="10170"/>
        </w:tabs>
        <w:spacing w:after="120" w:line="360" w:lineRule="auto"/>
        <w:rPr>
          <w:ins w:id="857" w:author="cong an ngo" w:date="2018-12-12T11:58:00Z"/>
          <w:rFonts w:asciiTheme="majorHAnsi" w:eastAsiaTheme="minorEastAsia" w:hAnsiTheme="majorHAnsi" w:cstheme="majorHAnsi"/>
          <w:noProof/>
          <w:sz w:val="26"/>
          <w:szCs w:val="26"/>
          <w:rPrChange w:id="858" w:author="cong an ngo" w:date="2018-12-12T12:16:00Z">
            <w:rPr>
              <w:ins w:id="859" w:author="cong an ngo" w:date="2018-12-12T11:58:00Z"/>
              <w:rFonts w:ascii="Times New Roman" w:eastAsiaTheme="minorEastAsia" w:hAnsi="Times New Roman" w:cs="Times New Roman"/>
              <w:noProof/>
              <w:sz w:val="26"/>
              <w:szCs w:val="26"/>
            </w:rPr>
          </w:rPrChange>
        </w:rPr>
        <w:pPrChange w:id="860" w:author="Thuy Dao Xuan" w:date="2018-12-12T13:10:00Z">
          <w:pPr>
            <w:pStyle w:val="TableofFigures"/>
            <w:tabs>
              <w:tab w:val="right" w:leader="dot" w:pos="9393"/>
            </w:tabs>
            <w:spacing w:after="120" w:line="360" w:lineRule="auto"/>
          </w:pPr>
        </w:pPrChange>
      </w:pPr>
      <w:ins w:id="861" w:author="cong an ngo" w:date="2018-12-12T11:58:00Z">
        <w:r w:rsidRPr="003A0B43">
          <w:rPr>
            <w:rStyle w:val="Hyperlink"/>
            <w:rFonts w:asciiTheme="majorHAnsi" w:hAnsiTheme="majorHAnsi" w:cstheme="majorHAnsi"/>
            <w:noProof/>
            <w:sz w:val="26"/>
            <w:szCs w:val="26"/>
            <w:rPrChange w:id="86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6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64" w:author="cong an ngo" w:date="2018-12-12T12:16:00Z">
              <w:rPr>
                <w:rFonts w:ascii="Times New Roman" w:hAnsi="Times New Roman" w:cs="Times New Roman"/>
                <w:noProof/>
                <w:sz w:val="26"/>
                <w:szCs w:val="26"/>
              </w:rPr>
            </w:rPrChange>
          </w:rPr>
          <w:fldChar w:fldCharType="separate"/>
        </w:r>
      </w:ins>
      <w:ins w:id="865" w:author="cong an ngo" w:date="2018-12-12T12:00:00Z">
        <w:r w:rsidRPr="003A0B43">
          <w:rPr>
            <w:rFonts w:asciiTheme="majorHAnsi" w:hAnsiTheme="majorHAnsi" w:cstheme="majorHAnsi"/>
            <w:color w:val="000000"/>
            <w:sz w:val="26"/>
            <w:szCs w:val="26"/>
            <w:rPrChange w:id="866" w:author="cong an ngo" w:date="2018-12-12T12:16:00Z">
              <w:rPr>
                <w:color w:val="000000"/>
                <w:sz w:val="27"/>
                <w:szCs w:val="27"/>
              </w:rPr>
            </w:rPrChange>
          </w:rPr>
          <w:t>Hình 16. Giao diện chính của người quản lý</w:t>
        </w:r>
      </w:ins>
      <w:ins w:id="867" w:author="cong an ngo" w:date="2018-12-12T11:58:00Z">
        <w:r w:rsidRPr="003A0B43">
          <w:rPr>
            <w:rFonts w:asciiTheme="majorHAnsi" w:hAnsiTheme="majorHAnsi" w:cstheme="majorHAnsi"/>
            <w:noProof/>
            <w:webHidden/>
            <w:sz w:val="26"/>
            <w:szCs w:val="26"/>
            <w:rPrChange w:id="868" w:author="cong an ngo" w:date="2018-12-12T12:16:00Z">
              <w:rPr>
                <w:rFonts w:ascii="Times New Roman" w:hAnsi="Times New Roman" w:cs="Times New Roman"/>
                <w:noProof/>
                <w:webHidden/>
                <w:sz w:val="26"/>
                <w:szCs w:val="26"/>
              </w:rPr>
            </w:rPrChange>
          </w:rPr>
          <w:tab/>
        </w:r>
      </w:ins>
      <w:ins w:id="869" w:author="cong an ngo" w:date="2018-12-12T12:13:00Z">
        <w:r w:rsidR="003A0B43" w:rsidRPr="003A0B43">
          <w:rPr>
            <w:rFonts w:asciiTheme="majorHAnsi" w:hAnsiTheme="majorHAnsi" w:cstheme="majorHAnsi"/>
            <w:noProof/>
            <w:webHidden/>
            <w:sz w:val="26"/>
            <w:szCs w:val="26"/>
          </w:rPr>
          <w:t>21</w:t>
        </w:r>
      </w:ins>
      <w:ins w:id="870" w:author="cong an ngo" w:date="2018-12-12T11:58:00Z">
        <w:r w:rsidRPr="003A0B43">
          <w:rPr>
            <w:rFonts w:asciiTheme="majorHAnsi" w:hAnsiTheme="majorHAnsi" w:cstheme="majorHAnsi"/>
            <w:noProof/>
            <w:sz w:val="26"/>
            <w:szCs w:val="26"/>
            <w:rPrChange w:id="871" w:author="cong an ngo" w:date="2018-12-12T12:16:00Z">
              <w:rPr>
                <w:rFonts w:ascii="Times New Roman" w:hAnsi="Times New Roman" w:cs="Times New Roman"/>
                <w:noProof/>
                <w:sz w:val="26"/>
                <w:szCs w:val="26"/>
              </w:rPr>
            </w:rPrChange>
          </w:rPr>
          <w:fldChar w:fldCharType="end"/>
        </w:r>
      </w:ins>
    </w:p>
    <w:p w14:paraId="367E0DB0" w14:textId="0F6A5DD9" w:rsidR="008D65DB" w:rsidRPr="003A0B43" w:rsidRDefault="008D65DB">
      <w:pPr>
        <w:pStyle w:val="TableofFigures"/>
        <w:tabs>
          <w:tab w:val="right" w:leader="dot" w:pos="10170"/>
        </w:tabs>
        <w:spacing w:after="120" w:line="360" w:lineRule="auto"/>
        <w:rPr>
          <w:ins w:id="872" w:author="cong an ngo" w:date="2018-12-12T12:00:00Z"/>
          <w:rFonts w:asciiTheme="majorHAnsi" w:hAnsiTheme="majorHAnsi" w:cstheme="majorHAnsi"/>
          <w:noProof/>
          <w:sz w:val="26"/>
          <w:szCs w:val="26"/>
          <w:rPrChange w:id="873" w:author="cong an ngo" w:date="2018-12-12T12:16:00Z">
            <w:rPr>
              <w:ins w:id="874" w:author="cong an ngo" w:date="2018-12-12T12:00:00Z"/>
              <w:rFonts w:ascii="Times New Roman" w:hAnsi="Times New Roman" w:cs="Times New Roman"/>
              <w:noProof/>
              <w:sz w:val="26"/>
              <w:szCs w:val="26"/>
            </w:rPr>
          </w:rPrChange>
        </w:rPr>
        <w:pPrChange w:id="875" w:author="Thuy Dao Xuan" w:date="2018-12-12T13:10:00Z">
          <w:pPr>
            <w:pStyle w:val="TableofFigures"/>
            <w:tabs>
              <w:tab w:val="right" w:leader="dot" w:pos="9393"/>
            </w:tabs>
            <w:spacing w:after="120" w:line="360" w:lineRule="auto"/>
          </w:pPr>
        </w:pPrChange>
      </w:pPr>
      <w:ins w:id="876" w:author="cong an ngo" w:date="2018-12-12T11:58:00Z">
        <w:r w:rsidRPr="003A0B43">
          <w:rPr>
            <w:rStyle w:val="Hyperlink"/>
            <w:rFonts w:asciiTheme="majorHAnsi" w:hAnsiTheme="majorHAnsi" w:cstheme="majorHAnsi"/>
            <w:noProof/>
            <w:sz w:val="26"/>
            <w:szCs w:val="26"/>
            <w:rPrChange w:id="877"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78"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79" w:author="cong an ngo" w:date="2018-12-12T12:16:00Z">
              <w:rPr>
                <w:rFonts w:ascii="Times New Roman" w:hAnsi="Times New Roman" w:cs="Times New Roman"/>
                <w:noProof/>
                <w:sz w:val="26"/>
                <w:szCs w:val="26"/>
              </w:rPr>
            </w:rPrChange>
          </w:rPr>
          <w:fldChar w:fldCharType="separate"/>
        </w:r>
      </w:ins>
      <w:ins w:id="880" w:author="cong an ngo" w:date="2018-12-12T12:00:00Z">
        <w:r w:rsidRPr="003A0B43">
          <w:rPr>
            <w:rFonts w:asciiTheme="majorHAnsi" w:hAnsiTheme="majorHAnsi" w:cstheme="majorHAnsi"/>
            <w:color w:val="000000"/>
            <w:sz w:val="26"/>
            <w:szCs w:val="26"/>
            <w:rPrChange w:id="881" w:author="cong an ngo" w:date="2018-12-12T12:16:00Z">
              <w:rPr>
                <w:color w:val="000000"/>
                <w:sz w:val="27"/>
                <w:szCs w:val="27"/>
              </w:rPr>
            </w:rPrChange>
          </w:rPr>
          <w:t>Hình 17. Giao diện quản lý nhân viên (ảnh 1)</w:t>
        </w:r>
      </w:ins>
      <w:ins w:id="882" w:author="cong an ngo" w:date="2018-12-12T11:58:00Z">
        <w:r w:rsidRPr="003A0B43">
          <w:rPr>
            <w:rFonts w:asciiTheme="majorHAnsi" w:hAnsiTheme="majorHAnsi" w:cstheme="majorHAnsi"/>
            <w:noProof/>
            <w:webHidden/>
            <w:sz w:val="26"/>
            <w:szCs w:val="26"/>
            <w:rPrChange w:id="883" w:author="cong an ngo" w:date="2018-12-12T12:16:00Z">
              <w:rPr>
                <w:rFonts w:ascii="Times New Roman" w:hAnsi="Times New Roman" w:cs="Times New Roman"/>
                <w:noProof/>
                <w:webHidden/>
                <w:sz w:val="26"/>
                <w:szCs w:val="26"/>
              </w:rPr>
            </w:rPrChange>
          </w:rPr>
          <w:tab/>
        </w:r>
      </w:ins>
      <w:ins w:id="884" w:author="cong an ngo" w:date="2018-12-12T12:13:00Z">
        <w:r w:rsidR="003A0B43" w:rsidRPr="003A0B43">
          <w:rPr>
            <w:rFonts w:asciiTheme="majorHAnsi" w:hAnsiTheme="majorHAnsi" w:cstheme="majorHAnsi"/>
            <w:noProof/>
            <w:webHidden/>
            <w:sz w:val="26"/>
            <w:szCs w:val="26"/>
          </w:rPr>
          <w:t>21</w:t>
        </w:r>
      </w:ins>
      <w:ins w:id="885" w:author="cong an ngo" w:date="2018-12-12T11:58:00Z">
        <w:r w:rsidRPr="003A0B43">
          <w:rPr>
            <w:rFonts w:asciiTheme="majorHAnsi" w:hAnsiTheme="majorHAnsi" w:cstheme="majorHAnsi"/>
            <w:noProof/>
            <w:sz w:val="26"/>
            <w:szCs w:val="26"/>
            <w:rPrChange w:id="886" w:author="cong an ngo" w:date="2018-12-12T12:16:00Z">
              <w:rPr>
                <w:rFonts w:ascii="Times New Roman" w:hAnsi="Times New Roman" w:cs="Times New Roman"/>
                <w:noProof/>
                <w:sz w:val="26"/>
                <w:szCs w:val="26"/>
              </w:rPr>
            </w:rPrChange>
          </w:rPr>
          <w:fldChar w:fldCharType="end"/>
        </w:r>
      </w:ins>
    </w:p>
    <w:p w14:paraId="49420EC0" w14:textId="606A5327" w:rsidR="008D65DB" w:rsidRPr="003A0B43" w:rsidRDefault="008D65DB">
      <w:pPr>
        <w:pStyle w:val="TableofFigures"/>
        <w:tabs>
          <w:tab w:val="right" w:leader="dot" w:pos="10170"/>
        </w:tabs>
        <w:spacing w:after="120" w:line="360" w:lineRule="auto"/>
        <w:rPr>
          <w:ins w:id="887" w:author="cong an ngo" w:date="2018-12-12T12:00:00Z"/>
          <w:rFonts w:asciiTheme="majorHAnsi" w:eastAsiaTheme="minorEastAsia" w:hAnsiTheme="majorHAnsi" w:cstheme="majorHAnsi"/>
          <w:noProof/>
          <w:sz w:val="26"/>
          <w:szCs w:val="26"/>
          <w:rPrChange w:id="888" w:author="cong an ngo" w:date="2018-12-12T12:16:00Z">
            <w:rPr>
              <w:ins w:id="889" w:author="cong an ngo" w:date="2018-12-12T12:00:00Z"/>
              <w:lang w:val="en-US"/>
            </w:rPr>
          </w:rPrChange>
        </w:rPr>
        <w:pPrChange w:id="890" w:author="Thuy Dao Xuan" w:date="2018-12-12T13:10:00Z">
          <w:pPr/>
        </w:pPrChange>
      </w:pPr>
      <w:ins w:id="891" w:author="cong an ngo" w:date="2018-12-12T12:00:00Z">
        <w:r w:rsidRPr="003A0B43">
          <w:rPr>
            <w:rStyle w:val="Hyperlink"/>
            <w:rFonts w:asciiTheme="majorHAnsi" w:hAnsiTheme="majorHAnsi" w:cstheme="majorHAnsi"/>
            <w:noProof/>
            <w:sz w:val="26"/>
            <w:szCs w:val="26"/>
            <w:rPrChange w:id="89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89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894" w:author="cong an ngo" w:date="2018-12-12T12:16:00Z">
              <w:rPr>
                <w:rFonts w:ascii="Times New Roman" w:hAnsi="Times New Roman" w:cs="Times New Roman"/>
                <w:noProof/>
                <w:sz w:val="26"/>
                <w:szCs w:val="26"/>
              </w:rPr>
            </w:rPrChange>
          </w:rPr>
          <w:fldChar w:fldCharType="separate"/>
        </w:r>
        <w:r w:rsidRPr="003A0B43">
          <w:rPr>
            <w:rFonts w:asciiTheme="majorHAnsi" w:hAnsiTheme="majorHAnsi" w:cstheme="majorHAnsi"/>
            <w:color w:val="000000"/>
            <w:sz w:val="26"/>
            <w:szCs w:val="26"/>
            <w:rPrChange w:id="895" w:author="cong an ngo" w:date="2018-12-12T12:16:00Z">
              <w:rPr>
                <w:color w:val="000000"/>
                <w:sz w:val="27"/>
                <w:szCs w:val="27"/>
              </w:rPr>
            </w:rPrChange>
          </w:rPr>
          <w:t>Hình 18. Giao diện quản lý nhân viên (ảnh 2)</w:t>
        </w:r>
        <w:r w:rsidRPr="003A0B43">
          <w:rPr>
            <w:rFonts w:asciiTheme="majorHAnsi" w:hAnsiTheme="majorHAnsi" w:cstheme="majorHAnsi"/>
            <w:noProof/>
            <w:webHidden/>
            <w:sz w:val="26"/>
            <w:szCs w:val="26"/>
            <w:rPrChange w:id="896" w:author="cong an ngo" w:date="2018-12-12T12:16:00Z">
              <w:rPr>
                <w:rFonts w:ascii="Times New Roman" w:hAnsi="Times New Roman" w:cs="Times New Roman"/>
                <w:noProof/>
                <w:webHidden/>
                <w:sz w:val="26"/>
                <w:szCs w:val="26"/>
              </w:rPr>
            </w:rPrChange>
          </w:rPr>
          <w:tab/>
        </w:r>
      </w:ins>
      <w:ins w:id="897" w:author="cong an ngo" w:date="2018-12-12T12:13:00Z">
        <w:r w:rsidR="003A0B43" w:rsidRPr="003A0B43">
          <w:rPr>
            <w:rFonts w:asciiTheme="majorHAnsi" w:hAnsiTheme="majorHAnsi" w:cstheme="majorHAnsi"/>
            <w:noProof/>
            <w:webHidden/>
            <w:sz w:val="26"/>
            <w:szCs w:val="26"/>
            <w:rPrChange w:id="898" w:author="cong an ngo" w:date="2018-12-12T12:16:00Z">
              <w:rPr>
                <w:rFonts w:asciiTheme="majorHAnsi" w:hAnsiTheme="majorHAnsi" w:cstheme="majorHAnsi"/>
                <w:noProof/>
                <w:webHidden/>
                <w:sz w:val="26"/>
                <w:szCs w:val="26"/>
              </w:rPr>
            </w:rPrChange>
          </w:rPr>
          <w:t>22</w:t>
        </w:r>
      </w:ins>
      <w:ins w:id="899" w:author="cong an ngo" w:date="2018-12-12T12:00:00Z">
        <w:r w:rsidRPr="003A0B43">
          <w:rPr>
            <w:rFonts w:asciiTheme="majorHAnsi" w:hAnsiTheme="majorHAnsi" w:cstheme="majorHAnsi"/>
            <w:noProof/>
            <w:sz w:val="26"/>
            <w:szCs w:val="26"/>
            <w:rPrChange w:id="900" w:author="cong an ngo" w:date="2018-12-12T12:16:00Z">
              <w:rPr>
                <w:rFonts w:ascii="Times New Roman" w:hAnsi="Times New Roman" w:cs="Times New Roman"/>
                <w:noProof/>
                <w:sz w:val="26"/>
                <w:szCs w:val="26"/>
              </w:rPr>
            </w:rPrChange>
          </w:rPr>
          <w:fldChar w:fldCharType="end"/>
        </w:r>
      </w:ins>
    </w:p>
    <w:p w14:paraId="41764A05" w14:textId="6AA11917" w:rsidR="008D65DB" w:rsidRPr="003A0B43" w:rsidRDefault="008D65DB">
      <w:pPr>
        <w:pStyle w:val="TableofFigures"/>
        <w:tabs>
          <w:tab w:val="right" w:leader="dot" w:pos="10170"/>
        </w:tabs>
        <w:spacing w:after="120" w:line="360" w:lineRule="auto"/>
        <w:rPr>
          <w:ins w:id="901" w:author="cong an ngo" w:date="2018-12-12T12:00:00Z"/>
          <w:rFonts w:asciiTheme="majorHAnsi" w:eastAsiaTheme="minorEastAsia" w:hAnsiTheme="majorHAnsi" w:cstheme="majorHAnsi"/>
          <w:noProof/>
          <w:sz w:val="26"/>
          <w:szCs w:val="26"/>
          <w:rPrChange w:id="902" w:author="cong an ngo" w:date="2018-12-12T12:16:00Z">
            <w:rPr>
              <w:ins w:id="903" w:author="cong an ngo" w:date="2018-12-12T12:00:00Z"/>
              <w:lang w:val="en-US"/>
            </w:rPr>
          </w:rPrChange>
        </w:rPr>
        <w:pPrChange w:id="904" w:author="Thuy Dao Xuan" w:date="2018-12-12T13:10:00Z">
          <w:pPr/>
        </w:pPrChange>
      </w:pPr>
      <w:ins w:id="905" w:author="cong an ngo" w:date="2018-12-12T12:00:00Z">
        <w:r w:rsidRPr="003A0B43">
          <w:rPr>
            <w:rStyle w:val="Hyperlink"/>
            <w:rFonts w:asciiTheme="majorHAnsi" w:hAnsiTheme="majorHAnsi" w:cstheme="majorHAnsi"/>
            <w:noProof/>
            <w:sz w:val="26"/>
            <w:szCs w:val="26"/>
            <w:rPrChange w:id="906"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907"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908" w:author="cong an ngo" w:date="2018-12-12T12:16:00Z">
              <w:rPr>
                <w:rFonts w:ascii="Times New Roman" w:hAnsi="Times New Roman" w:cs="Times New Roman"/>
                <w:noProof/>
                <w:sz w:val="26"/>
                <w:szCs w:val="26"/>
              </w:rPr>
            </w:rPrChange>
          </w:rPr>
          <w:fldChar w:fldCharType="separate"/>
        </w:r>
      </w:ins>
      <w:ins w:id="909" w:author="cong an ngo" w:date="2018-12-12T12:01:00Z">
        <w:r w:rsidRPr="003A0B43">
          <w:rPr>
            <w:rFonts w:asciiTheme="majorHAnsi" w:hAnsiTheme="majorHAnsi" w:cstheme="majorHAnsi"/>
            <w:color w:val="000000"/>
            <w:sz w:val="26"/>
            <w:szCs w:val="26"/>
            <w:rPrChange w:id="910" w:author="cong an ngo" w:date="2018-12-12T12:16:00Z">
              <w:rPr>
                <w:color w:val="000000"/>
                <w:sz w:val="27"/>
                <w:szCs w:val="27"/>
              </w:rPr>
            </w:rPrChange>
          </w:rPr>
          <w:t>Hình 19. Giao diện quản lý nhân viên (ảnh 3)</w:t>
        </w:r>
      </w:ins>
      <w:ins w:id="911" w:author="cong an ngo" w:date="2018-12-12T12:00:00Z">
        <w:r w:rsidRPr="003A0B43">
          <w:rPr>
            <w:rFonts w:asciiTheme="majorHAnsi" w:hAnsiTheme="majorHAnsi" w:cstheme="majorHAnsi"/>
            <w:noProof/>
            <w:webHidden/>
            <w:sz w:val="26"/>
            <w:szCs w:val="26"/>
            <w:rPrChange w:id="912" w:author="cong an ngo" w:date="2018-12-12T12:16:00Z">
              <w:rPr>
                <w:rFonts w:ascii="Times New Roman" w:hAnsi="Times New Roman" w:cs="Times New Roman"/>
                <w:noProof/>
                <w:webHidden/>
                <w:sz w:val="26"/>
                <w:szCs w:val="26"/>
              </w:rPr>
            </w:rPrChange>
          </w:rPr>
          <w:tab/>
        </w:r>
      </w:ins>
      <w:ins w:id="913" w:author="cong an ngo" w:date="2018-12-12T12:13:00Z">
        <w:r w:rsidR="003A0B43" w:rsidRPr="003A0B43">
          <w:rPr>
            <w:rFonts w:asciiTheme="majorHAnsi" w:hAnsiTheme="majorHAnsi" w:cstheme="majorHAnsi"/>
            <w:noProof/>
            <w:webHidden/>
            <w:sz w:val="26"/>
            <w:szCs w:val="26"/>
            <w:rPrChange w:id="914" w:author="cong an ngo" w:date="2018-12-12T12:16:00Z">
              <w:rPr>
                <w:rFonts w:asciiTheme="majorHAnsi" w:hAnsiTheme="majorHAnsi" w:cstheme="majorHAnsi"/>
                <w:noProof/>
                <w:webHidden/>
                <w:sz w:val="26"/>
                <w:szCs w:val="26"/>
              </w:rPr>
            </w:rPrChange>
          </w:rPr>
          <w:t>22</w:t>
        </w:r>
      </w:ins>
      <w:ins w:id="915" w:author="cong an ngo" w:date="2018-12-12T12:00:00Z">
        <w:r w:rsidRPr="003A0B43">
          <w:rPr>
            <w:rFonts w:asciiTheme="majorHAnsi" w:hAnsiTheme="majorHAnsi" w:cstheme="majorHAnsi"/>
            <w:noProof/>
            <w:sz w:val="26"/>
            <w:szCs w:val="26"/>
            <w:rPrChange w:id="916" w:author="cong an ngo" w:date="2018-12-12T12:16:00Z">
              <w:rPr>
                <w:rFonts w:ascii="Times New Roman" w:hAnsi="Times New Roman" w:cs="Times New Roman"/>
                <w:noProof/>
                <w:sz w:val="26"/>
                <w:szCs w:val="26"/>
              </w:rPr>
            </w:rPrChange>
          </w:rPr>
          <w:fldChar w:fldCharType="end"/>
        </w:r>
      </w:ins>
    </w:p>
    <w:p w14:paraId="68A487C7" w14:textId="3CD7504F" w:rsidR="008D65DB" w:rsidRPr="003A0B43" w:rsidRDefault="008D65DB">
      <w:pPr>
        <w:pStyle w:val="TableofFigures"/>
        <w:tabs>
          <w:tab w:val="right" w:leader="dot" w:pos="10170"/>
        </w:tabs>
        <w:spacing w:after="120" w:line="360" w:lineRule="auto"/>
        <w:rPr>
          <w:ins w:id="917" w:author="cong an ngo" w:date="2018-12-12T12:00:00Z"/>
          <w:rFonts w:asciiTheme="majorHAnsi" w:eastAsiaTheme="minorEastAsia" w:hAnsiTheme="majorHAnsi" w:cstheme="majorHAnsi"/>
          <w:noProof/>
          <w:sz w:val="26"/>
          <w:szCs w:val="26"/>
          <w:rPrChange w:id="918" w:author="cong an ngo" w:date="2018-12-12T12:16:00Z">
            <w:rPr>
              <w:ins w:id="919" w:author="cong an ngo" w:date="2018-12-12T12:00:00Z"/>
              <w:lang w:val="en-US"/>
            </w:rPr>
          </w:rPrChange>
        </w:rPr>
        <w:pPrChange w:id="920" w:author="Thuy Dao Xuan" w:date="2018-12-12T13:10:00Z">
          <w:pPr/>
        </w:pPrChange>
      </w:pPr>
      <w:ins w:id="921" w:author="cong an ngo" w:date="2018-12-12T12:00:00Z">
        <w:r w:rsidRPr="003A0B43">
          <w:rPr>
            <w:rStyle w:val="Hyperlink"/>
            <w:rFonts w:asciiTheme="majorHAnsi" w:hAnsiTheme="majorHAnsi" w:cstheme="majorHAnsi"/>
            <w:noProof/>
            <w:sz w:val="26"/>
            <w:szCs w:val="26"/>
            <w:rPrChange w:id="922"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923"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924" w:author="cong an ngo" w:date="2018-12-12T12:16:00Z">
              <w:rPr>
                <w:rFonts w:ascii="Times New Roman" w:hAnsi="Times New Roman" w:cs="Times New Roman"/>
                <w:noProof/>
                <w:sz w:val="26"/>
                <w:szCs w:val="26"/>
              </w:rPr>
            </w:rPrChange>
          </w:rPr>
          <w:fldChar w:fldCharType="separate"/>
        </w:r>
      </w:ins>
      <w:ins w:id="925" w:author="cong an ngo" w:date="2018-12-12T12:01:00Z">
        <w:r w:rsidRPr="003A0B43">
          <w:rPr>
            <w:rFonts w:asciiTheme="majorHAnsi" w:hAnsiTheme="majorHAnsi" w:cstheme="majorHAnsi"/>
            <w:color w:val="000000"/>
            <w:sz w:val="26"/>
            <w:szCs w:val="26"/>
            <w:rPrChange w:id="926" w:author="cong an ngo" w:date="2018-12-12T12:16:00Z">
              <w:rPr>
                <w:color w:val="000000"/>
                <w:sz w:val="27"/>
                <w:szCs w:val="27"/>
              </w:rPr>
            </w:rPrChange>
          </w:rPr>
          <w:t>Hình 20. Giao diện quản lý nhân viên (ảnh 4)</w:t>
        </w:r>
      </w:ins>
      <w:ins w:id="927" w:author="cong an ngo" w:date="2018-12-12T12:00:00Z">
        <w:r w:rsidRPr="003A0B43">
          <w:rPr>
            <w:rFonts w:asciiTheme="majorHAnsi" w:hAnsiTheme="majorHAnsi" w:cstheme="majorHAnsi"/>
            <w:noProof/>
            <w:webHidden/>
            <w:sz w:val="26"/>
            <w:szCs w:val="26"/>
            <w:rPrChange w:id="928" w:author="cong an ngo" w:date="2018-12-12T12:16:00Z">
              <w:rPr>
                <w:rFonts w:ascii="Times New Roman" w:hAnsi="Times New Roman" w:cs="Times New Roman"/>
                <w:noProof/>
                <w:webHidden/>
                <w:sz w:val="26"/>
                <w:szCs w:val="26"/>
              </w:rPr>
            </w:rPrChange>
          </w:rPr>
          <w:tab/>
        </w:r>
      </w:ins>
      <w:ins w:id="929" w:author="cong an ngo" w:date="2018-12-12T12:13:00Z">
        <w:r w:rsidR="003A0B43" w:rsidRPr="003A0B43">
          <w:rPr>
            <w:rFonts w:asciiTheme="majorHAnsi" w:hAnsiTheme="majorHAnsi" w:cstheme="majorHAnsi"/>
            <w:noProof/>
            <w:webHidden/>
            <w:sz w:val="26"/>
            <w:szCs w:val="26"/>
            <w:rPrChange w:id="930" w:author="cong an ngo" w:date="2018-12-12T12:16:00Z">
              <w:rPr>
                <w:rFonts w:asciiTheme="majorHAnsi" w:hAnsiTheme="majorHAnsi" w:cstheme="majorHAnsi"/>
                <w:noProof/>
                <w:webHidden/>
                <w:sz w:val="26"/>
                <w:szCs w:val="26"/>
              </w:rPr>
            </w:rPrChange>
          </w:rPr>
          <w:t>23</w:t>
        </w:r>
      </w:ins>
      <w:ins w:id="931" w:author="cong an ngo" w:date="2018-12-12T12:00:00Z">
        <w:r w:rsidRPr="003A0B43">
          <w:rPr>
            <w:rFonts w:asciiTheme="majorHAnsi" w:hAnsiTheme="majorHAnsi" w:cstheme="majorHAnsi"/>
            <w:noProof/>
            <w:sz w:val="26"/>
            <w:szCs w:val="26"/>
            <w:rPrChange w:id="932" w:author="cong an ngo" w:date="2018-12-12T12:16:00Z">
              <w:rPr>
                <w:rFonts w:ascii="Times New Roman" w:hAnsi="Times New Roman" w:cs="Times New Roman"/>
                <w:noProof/>
                <w:sz w:val="26"/>
                <w:szCs w:val="26"/>
              </w:rPr>
            </w:rPrChange>
          </w:rPr>
          <w:fldChar w:fldCharType="end"/>
        </w:r>
      </w:ins>
    </w:p>
    <w:p w14:paraId="59521764" w14:textId="515743F5" w:rsidR="008D65DB" w:rsidRPr="003A0B43" w:rsidRDefault="008D65DB">
      <w:pPr>
        <w:pStyle w:val="TableofFigures"/>
        <w:tabs>
          <w:tab w:val="right" w:leader="dot" w:pos="10170"/>
        </w:tabs>
        <w:spacing w:after="120" w:line="360" w:lineRule="auto"/>
        <w:rPr>
          <w:ins w:id="933" w:author="cong an ngo" w:date="2018-12-12T11:55:00Z"/>
          <w:rFonts w:asciiTheme="majorHAnsi" w:eastAsiaTheme="minorEastAsia" w:hAnsiTheme="majorHAnsi" w:cstheme="majorHAnsi"/>
          <w:noProof/>
          <w:sz w:val="26"/>
          <w:szCs w:val="26"/>
          <w:rPrChange w:id="934" w:author="cong an ngo" w:date="2018-12-12T12:16:00Z">
            <w:rPr>
              <w:ins w:id="935" w:author="cong an ngo" w:date="2018-12-12T11:55:00Z"/>
              <w:rFonts w:ascii="Times New Roman" w:eastAsiaTheme="minorEastAsia" w:hAnsi="Times New Roman" w:cs="Times New Roman"/>
              <w:noProof/>
              <w:sz w:val="26"/>
              <w:szCs w:val="26"/>
            </w:rPr>
          </w:rPrChange>
        </w:rPr>
        <w:pPrChange w:id="936" w:author="Thuy Dao Xuan" w:date="2018-12-12T13:10:00Z">
          <w:pPr>
            <w:pStyle w:val="TableofFigures"/>
            <w:tabs>
              <w:tab w:val="right" w:leader="dot" w:pos="9393"/>
            </w:tabs>
            <w:spacing w:after="120" w:line="360" w:lineRule="auto"/>
          </w:pPr>
        </w:pPrChange>
      </w:pPr>
      <w:ins w:id="937" w:author="cong an ngo" w:date="2018-12-12T12:00:00Z">
        <w:r w:rsidRPr="003A0B43">
          <w:rPr>
            <w:rStyle w:val="Hyperlink"/>
            <w:rFonts w:asciiTheme="majorHAnsi" w:hAnsiTheme="majorHAnsi" w:cstheme="majorHAnsi"/>
            <w:noProof/>
            <w:sz w:val="26"/>
            <w:szCs w:val="26"/>
            <w:rPrChange w:id="938" w:author="cong an ngo" w:date="2018-12-12T12:16:00Z">
              <w:rPr>
                <w:rStyle w:val="Hyperlink"/>
              </w:rPr>
            </w:rPrChange>
          </w:rPr>
          <w:fldChar w:fldCharType="begin"/>
        </w:r>
        <w:r w:rsidRPr="003A0B43">
          <w:rPr>
            <w:rStyle w:val="Hyperlink"/>
            <w:rFonts w:asciiTheme="majorHAnsi" w:hAnsiTheme="majorHAnsi" w:cstheme="majorHAnsi"/>
            <w:noProof/>
            <w:sz w:val="26"/>
            <w:szCs w:val="26"/>
            <w:rPrChange w:id="939" w:author="cong an ngo" w:date="2018-12-12T12:16:00Z">
              <w:rPr>
                <w:rStyle w:val="Hyperlink"/>
                <w:rFonts w:ascii="Times New Roman" w:hAnsi="Times New Roman" w:cs="Times New Roman"/>
                <w:noProof/>
                <w:sz w:val="26"/>
                <w:szCs w:val="26"/>
              </w:rPr>
            </w:rPrChange>
          </w:rPr>
          <w:instrText xml:space="preserve"> HYPERLINK \l "_Toc529307706" </w:instrText>
        </w:r>
        <w:r w:rsidRPr="003A0B43">
          <w:rPr>
            <w:rStyle w:val="Hyperlink"/>
            <w:rFonts w:asciiTheme="majorHAnsi" w:hAnsiTheme="majorHAnsi" w:cstheme="majorHAnsi"/>
            <w:rPrChange w:id="940" w:author="cong an ngo" w:date="2018-12-12T12:16:00Z">
              <w:rPr>
                <w:rFonts w:ascii="Times New Roman" w:hAnsi="Times New Roman" w:cs="Times New Roman"/>
                <w:noProof/>
                <w:sz w:val="26"/>
                <w:szCs w:val="26"/>
              </w:rPr>
            </w:rPrChange>
          </w:rPr>
          <w:fldChar w:fldCharType="separate"/>
        </w:r>
      </w:ins>
      <w:ins w:id="941" w:author="cong an ngo" w:date="2018-12-12T12:01:00Z">
        <w:r w:rsidRPr="003A0B43">
          <w:rPr>
            <w:rFonts w:asciiTheme="majorHAnsi" w:hAnsiTheme="majorHAnsi" w:cstheme="majorHAnsi"/>
            <w:color w:val="000000"/>
            <w:sz w:val="26"/>
            <w:szCs w:val="26"/>
            <w:rPrChange w:id="942" w:author="cong an ngo" w:date="2018-12-12T12:16:00Z">
              <w:rPr>
                <w:color w:val="000000"/>
                <w:sz w:val="27"/>
                <w:szCs w:val="27"/>
              </w:rPr>
            </w:rPrChange>
          </w:rPr>
          <w:t>Hình 21. Giao diện quản lý nhân viên (ảnh 5</w:t>
        </w:r>
      </w:ins>
      <w:ins w:id="943" w:author="cong an ngo" w:date="2018-12-12T12:00:00Z">
        <w:r w:rsidRPr="003A0B43">
          <w:rPr>
            <w:rFonts w:asciiTheme="majorHAnsi" w:hAnsiTheme="majorHAnsi" w:cstheme="majorHAnsi"/>
            <w:noProof/>
            <w:webHidden/>
            <w:sz w:val="26"/>
            <w:szCs w:val="26"/>
            <w:rPrChange w:id="944" w:author="cong an ngo" w:date="2018-12-12T12:16:00Z">
              <w:rPr>
                <w:rFonts w:ascii="Times New Roman" w:hAnsi="Times New Roman" w:cs="Times New Roman"/>
                <w:noProof/>
                <w:webHidden/>
                <w:sz w:val="26"/>
                <w:szCs w:val="26"/>
              </w:rPr>
            </w:rPrChange>
          </w:rPr>
          <w:tab/>
        </w:r>
      </w:ins>
      <w:ins w:id="945" w:author="cong an ngo" w:date="2018-12-12T12:13:00Z">
        <w:r w:rsidR="003A0B43" w:rsidRPr="003A0B43">
          <w:rPr>
            <w:rFonts w:asciiTheme="majorHAnsi" w:hAnsiTheme="majorHAnsi" w:cstheme="majorHAnsi"/>
            <w:noProof/>
            <w:webHidden/>
            <w:sz w:val="26"/>
            <w:szCs w:val="26"/>
          </w:rPr>
          <w:t>23</w:t>
        </w:r>
      </w:ins>
      <w:ins w:id="946" w:author="cong an ngo" w:date="2018-12-12T12:00:00Z">
        <w:r w:rsidRPr="003A0B43">
          <w:rPr>
            <w:rFonts w:asciiTheme="majorHAnsi" w:hAnsiTheme="majorHAnsi" w:cstheme="majorHAnsi"/>
            <w:noProof/>
            <w:sz w:val="26"/>
            <w:szCs w:val="26"/>
            <w:rPrChange w:id="947" w:author="cong an ngo" w:date="2018-12-12T12:16:00Z">
              <w:rPr>
                <w:rFonts w:ascii="Times New Roman" w:hAnsi="Times New Roman" w:cs="Times New Roman"/>
                <w:noProof/>
                <w:sz w:val="26"/>
                <w:szCs w:val="26"/>
              </w:rPr>
            </w:rPrChange>
          </w:rPr>
          <w:fldChar w:fldCharType="end"/>
        </w:r>
      </w:ins>
    </w:p>
    <w:p w14:paraId="7004E188" w14:textId="4320349C" w:rsidR="0083417B" w:rsidRPr="003A0B43" w:rsidRDefault="008D65DB">
      <w:pPr>
        <w:pStyle w:val="TableofFigures"/>
        <w:tabs>
          <w:tab w:val="right" w:leader="dot" w:pos="10170"/>
        </w:tabs>
        <w:spacing w:after="120" w:line="360" w:lineRule="auto"/>
        <w:rPr>
          <w:ins w:id="948" w:author="cong an ngo" w:date="2018-12-12T12:15:00Z"/>
          <w:rFonts w:asciiTheme="majorHAnsi" w:hAnsiTheme="majorHAnsi" w:cstheme="majorHAnsi"/>
          <w:noProof/>
          <w:sz w:val="26"/>
          <w:szCs w:val="26"/>
        </w:rPr>
        <w:pPrChange w:id="949" w:author="Thuy Dao Xuan" w:date="2018-12-12T13:10:00Z">
          <w:pPr>
            <w:pStyle w:val="TableofFigures"/>
            <w:tabs>
              <w:tab w:val="right" w:leader="dot" w:pos="9393"/>
            </w:tabs>
            <w:spacing w:after="120" w:line="360" w:lineRule="auto"/>
          </w:pPr>
        </w:pPrChange>
      </w:pPr>
      <w:ins w:id="950" w:author="cong an ngo" w:date="2018-12-12T12:01:00Z">
        <w:r w:rsidRPr="003A0B43">
          <w:rPr>
            <w:rFonts w:asciiTheme="majorHAnsi" w:hAnsiTheme="majorHAnsi" w:cstheme="majorHAnsi"/>
            <w:color w:val="000000"/>
            <w:sz w:val="26"/>
            <w:szCs w:val="26"/>
            <w:rPrChange w:id="951" w:author="cong an ngo" w:date="2018-12-12T12:16:00Z">
              <w:rPr>
                <w:color w:val="000000"/>
                <w:sz w:val="27"/>
                <w:szCs w:val="27"/>
              </w:rPr>
            </w:rPrChange>
          </w:rPr>
          <w:t>Hình 22. Giao diện chính sửa thông tin nhân viên</w:t>
        </w:r>
        <w:r w:rsidRPr="003A0B43">
          <w:rPr>
            <w:rFonts w:asciiTheme="majorHAnsi" w:hAnsiTheme="majorHAnsi" w:cstheme="majorHAnsi"/>
            <w:color w:val="000000"/>
            <w:sz w:val="26"/>
            <w:szCs w:val="26"/>
            <w:rPrChange w:id="952" w:author="cong an ngo" w:date="2018-12-12T12:16:00Z">
              <w:rPr>
                <w:color w:val="000000"/>
                <w:sz w:val="27"/>
                <w:szCs w:val="27"/>
              </w:rPr>
            </w:rPrChange>
          </w:rPr>
          <w:tab/>
        </w:r>
      </w:ins>
      <w:ins w:id="953" w:author="cong an ngo" w:date="2018-12-12T11:55:00Z">
        <w:r w:rsidR="0083417B" w:rsidRPr="003A0B43">
          <w:rPr>
            <w:rStyle w:val="Hyperlink"/>
            <w:rFonts w:asciiTheme="majorHAnsi" w:hAnsiTheme="majorHAnsi" w:cstheme="majorHAnsi"/>
            <w:noProof/>
            <w:sz w:val="26"/>
            <w:szCs w:val="26"/>
            <w:rPrChange w:id="954" w:author="cong an ngo" w:date="2018-12-12T12:16:00Z">
              <w:rPr>
                <w:rStyle w:val="Hyperlink"/>
              </w:rPr>
            </w:rPrChange>
          </w:rPr>
          <w:fldChar w:fldCharType="begin"/>
        </w:r>
        <w:r w:rsidR="0083417B" w:rsidRPr="003A0B43">
          <w:rPr>
            <w:rStyle w:val="Hyperlink"/>
            <w:rFonts w:asciiTheme="majorHAnsi" w:hAnsiTheme="majorHAnsi" w:cstheme="majorHAnsi"/>
            <w:noProof/>
            <w:sz w:val="26"/>
            <w:szCs w:val="26"/>
            <w:rPrChange w:id="955" w:author="cong an ngo" w:date="2018-12-12T12:16:00Z">
              <w:rPr>
                <w:rStyle w:val="Hyperlink"/>
                <w:rFonts w:ascii="Times New Roman" w:hAnsi="Times New Roman" w:cs="Times New Roman"/>
                <w:noProof/>
                <w:sz w:val="26"/>
                <w:szCs w:val="26"/>
              </w:rPr>
            </w:rPrChange>
          </w:rPr>
          <w:instrText xml:space="preserve"> HYPERLINK \l "_Toc529307707" </w:instrText>
        </w:r>
        <w:r w:rsidR="0083417B" w:rsidRPr="003A0B43">
          <w:rPr>
            <w:rStyle w:val="Hyperlink"/>
            <w:rFonts w:asciiTheme="majorHAnsi" w:hAnsiTheme="majorHAnsi" w:cstheme="majorHAnsi"/>
            <w:rPrChange w:id="956" w:author="cong an ngo" w:date="2018-12-12T12:16:00Z">
              <w:rPr>
                <w:rFonts w:ascii="Times New Roman" w:hAnsi="Times New Roman" w:cs="Times New Roman"/>
                <w:noProof/>
                <w:sz w:val="26"/>
                <w:szCs w:val="26"/>
              </w:rPr>
            </w:rPrChange>
          </w:rPr>
          <w:fldChar w:fldCharType="separate"/>
        </w:r>
      </w:ins>
      <w:ins w:id="957" w:author="cong an ngo" w:date="2018-12-12T12:13:00Z">
        <w:r w:rsidR="003A0B43" w:rsidRPr="003A0B43">
          <w:rPr>
            <w:rFonts w:asciiTheme="majorHAnsi" w:hAnsiTheme="majorHAnsi" w:cstheme="majorHAnsi"/>
            <w:noProof/>
            <w:webHidden/>
            <w:sz w:val="26"/>
            <w:szCs w:val="26"/>
          </w:rPr>
          <w:t>24</w:t>
        </w:r>
      </w:ins>
      <w:ins w:id="958" w:author="cong an ngo" w:date="2018-12-12T11:55:00Z">
        <w:r w:rsidR="0083417B" w:rsidRPr="003A0B43">
          <w:rPr>
            <w:rFonts w:asciiTheme="majorHAnsi" w:hAnsiTheme="majorHAnsi" w:cstheme="majorHAnsi"/>
            <w:noProof/>
            <w:sz w:val="26"/>
            <w:szCs w:val="26"/>
            <w:rPrChange w:id="959" w:author="cong an ngo" w:date="2018-12-12T12:16:00Z">
              <w:rPr>
                <w:rFonts w:ascii="Times New Roman" w:hAnsi="Times New Roman" w:cs="Times New Roman"/>
                <w:noProof/>
                <w:sz w:val="26"/>
                <w:szCs w:val="26"/>
              </w:rPr>
            </w:rPrChange>
          </w:rPr>
          <w:fldChar w:fldCharType="end"/>
        </w:r>
      </w:ins>
    </w:p>
    <w:p w14:paraId="458F1119" w14:textId="0012040A" w:rsidR="003A0B43" w:rsidRDefault="003A0B43">
      <w:pPr>
        <w:pStyle w:val="TableofFigures"/>
        <w:tabs>
          <w:tab w:val="right" w:leader="dot" w:pos="10170"/>
        </w:tabs>
        <w:spacing w:after="120" w:line="360" w:lineRule="auto"/>
        <w:rPr>
          <w:ins w:id="960" w:author="cong an ngo" w:date="2018-12-12T12:17:00Z"/>
          <w:rFonts w:asciiTheme="majorHAnsi" w:hAnsiTheme="majorHAnsi" w:cstheme="majorHAnsi"/>
          <w:noProof/>
          <w:sz w:val="26"/>
          <w:szCs w:val="26"/>
        </w:rPr>
        <w:pPrChange w:id="961" w:author="Thuy Dao Xuan" w:date="2018-12-12T13:10:00Z">
          <w:pPr>
            <w:pStyle w:val="TableofFigures"/>
            <w:tabs>
              <w:tab w:val="right" w:leader="dot" w:pos="9393"/>
            </w:tabs>
            <w:spacing w:after="120" w:line="360" w:lineRule="auto"/>
          </w:pPr>
        </w:pPrChange>
      </w:pPr>
      <w:ins w:id="962" w:author="cong an ngo" w:date="2018-12-12T12:15:00Z">
        <w:r w:rsidRPr="003A0B43">
          <w:rPr>
            <w:rFonts w:asciiTheme="majorHAnsi" w:hAnsiTheme="majorHAnsi" w:cstheme="majorHAnsi"/>
            <w:color w:val="000000"/>
            <w:sz w:val="26"/>
            <w:szCs w:val="26"/>
          </w:rPr>
          <w:t>Hình 23. Giao diện tạo nhân viên mới</w:t>
        </w:r>
        <w:r w:rsidRPr="003A0B43">
          <w:rPr>
            <w:rFonts w:asciiTheme="majorHAnsi" w:hAnsiTheme="majorHAnsi" w:cstheme="majorHAnsi"/>
            <w:color w:val="000000"/>
            <w:sz w:val="26"/>
            <w:szCs w:val="26"/>
          </w:rPr>
          <w:tab/>
        </w:r>
        <w:r w:rsidRPr="003A0B43">
          <w:rPr>
            <w:rStyle w:val="Hyperlink"/>
            <w:rFonts w:asciiTheme="majorHAnsi" w:hAnsiTheme="majorHAnsi" w:cstheme="majorHAnsi"/>
            <w:noProof/>
            <w:sz w:val="26"/>
            <w:szCs w:val="26"/>
            <w:rPrChange w:id="963" w:author="cong an ngo" w:date="2018-12-12T12:16:00Z">
              <w:rPr>
                <w:rStyle w:val="Hyperlink"/>
              </w:rPr>
            </w:rPrChange>
          </w:rPr>
          <w:fldChar w:fldCharType="begin"/>
        </w:r>
        <w:r w:rsidRPr="003A0B43">
          <w:rPr>
            <w:rStyle w:val="Hyperlink"/>
            <w:rFonts w:asciiTheme="majorHAnsi" w:hAnsiTheme="majorHAnsi" w:cstheme="majorHAnsi"/>
            <w:noProof/>
            <w:sz w:val="26"/>
            <w:szCs w:val="26"/>
          </w:rPr>
          <w:instrText xml:space="preserve"> HYPERLINK \l "_Toc529307707" </w:instrText>
        </w:r>
        <w:r w:rsidRPr="003A0B43">
          <w:rPr>
            <w:rStyle w:val="Hyperlink"/>
            <w:rPrChange w:id="964" w:author="cong an ngo" w:date="2018-12-12T12:16:00Z">
              <w:rPr>
                <w:rFonts w:asciiTheme="majorHAnsi" w:hAnsiTheme="majorHAnsi" w:cstheme="majorHAnsi"/>
                <w:noProof/>
                <w:sz w:val="26"/>
                <w:szCs w:val="26"/>
              </w:rPr>
            </w:rPrChange>
          </w:rPr>
          <w:fldChar w:fldCharType="separate"/>
        </w:r>
        <w:r w:rsidRPr="003A0B43">
          <w:rPr>
            <w:rFonts w:asciiTheme="majorHAnsi" w:hAnsiTheme="majorHAnsi" w:cstheme="majorHAnsi"/>
            <w:noProof/>
            <w:webHidden/>
            <w:sz w:val="26"/>
            <w:szCs w:val="26"/>
          </w:rPr>
          <w:t>24</w:t>
        </w:r>
        <w:r w:rsidRPr="003A0B43">
          <w:rPr>
            <w:rFonts w:asciiTheme="majorHAnsi" w:hAnsiTheme="majorHAnsi" w:cstheme="majorHAnsi"/>
            <w:noProof/>
            <w:sz w:val="26"/>
            <w:szCs w:val="26"/>
            <w:rPrChange w:id="965" w:author="cong an ngo" w:date="2018-12-12T12:16:00Z">
              <w:rPr>
                <w:rFonts w:asciiTheme="majorHAnsi" w:hAnsiTheme="majorHAnsi" w:cstheme="majorHAnsi"/>
                <w:noProof/>
                <w:sz w:val="26"/>
                <w:szCs w:val="26"/>
              </w:rPr>
            </w:rPrChange>
          </w:rPr>
          <w:fldChar w:fldCharType="end"/>
        </w:r>
      </w:ins>
    </w:p>
    <w:p w14:paraId="6188C9FA" w14:textId="4DB9BDF4" w:rsidR="003A0B43" w:rsidRDefault="001A04D2">
      <w:pPr>
        <w:pStyle w:val="TableofFigures"/>
        <w:tabs>
          <w:tab w:val="right" w:leader="dot" w:pos="10170"/>
        </w:tabs>
        <w:spacing w:after="120" w:line="360" w:lineRule="auto"/>
        <w:rPr>
          <w:ins w:id="966" w:author="cong an ngo" w:date="2018-12-12T12:17:00Z"/>
          <w:rFonts w:asciiTheme="majorHAnsi" w:hAnsiTheme="majorHAnsi" w:cstheme="majorHAnsi"/>
          <w:noProof/>
          <w:sz w:val="26"/>
          <w:szCs w:val="26"/>
        </w:rPr>
        <w:pPrChange w:id="967" w:author="Thuy Dao Xuan" w:date="2018-12-12T13:10:00Z">
          <w:pPr>
            <w:pStyle w:val="TableofFigures"/>
            <w:tabs>
              <w:tab w:val="right" w:leader="dot" w:pos="9393"/>
            </w:tabs>
            <w:spacing w:after="120" w:line="360" w:lineRule="auto"/>
          </w:pPr>
        </w:pPrChange>
      </w:pPr>
      <w:ins w:id="968" w:author="cong an ngo" w:date="2018-12-12T12:17:00Z">
        <w:r w:rsidRPr="001A04D2">
          <w:rPr>
            <w:rFonts w:asciiTheme="majorHAnsi" w:hAnsiTheme="majorHAnsi" w:cstheme="majorHAnsi"/>
            <w:color w:val="000000"/>
            <w:sz w:val="26"/>
            <w:szCs w:val="26"/>
          </w:rPr>
          <w:t>Hình 24. Giao diện quản lý tài khoản nhân viên</w:t>
        </w:r>
        <w:r w:rsidR="003A0B43" w:rsidRPr="009E6709">
          <w:rPr>
            <w:rFonts w:asciiTheme="majorHAnsi" w:hAnsiTheme="majorHAnsi" w:cstheme="majorHAnsi"/>
            <w:color w:val="000000"/>
            <w:sz w:val="26"/>
            <w:szCs w:val="26"/>
          </w:rPr>
          <w:tab/>
        </w:r>
        <w:r w:rsidR="003A0B43" w:rsidRPr="009E6709">
          <w:rPr>
            <w:rStyle w:val="Hyperlink"/>
          </w:rPr>
          <w:fldChar w:fldCharType="begin"/>
        </w:r>
        <w:r w:rsidR="003A0B43" w:rsidRPr="009E6709">
          <w:rPr>
            <w:rStyle w:val="Hyperlink"/>
            <w:rFonts w:asciiTheme="majorHAnsi" w:hAnsiTheme="majorHAnsi" w:cstheme="majorHAnsi"/>
            <w:noProof/>
            <w:sz w:val="26"/>
            <w:szCs w:val="26"/>
          </w:rPr>
          <w:instrText xml:space="preserve"> HYPERLINK \l "_Toc529307707" </w:instrText>
        </w:r>
        <w:r w:rsidR="003A0B43" w:rsidRPr="009E6709">
          <w:rPr>
            <w:rStyle w:val="Hyperlink"/>
          </w:rPr>
          <w:fldChar w:fldCharType="separate"/>
        </w:r>
      </w:ins>
      <w:ins w:id="969" w:author="cong an ngo" w:date="2018-12-12T12:19:00Z">
        <w:r>
          <w:rPr>
            <w:rFonts w:asciiTheme="majorHAnsi" w:hAnsiTheme="majorHAnsi" w:cstheme="majorHAnsi"/>
            <w:noProof/>
            <w:webHidden/>
            <w:sz w:val="26"/>
            <w:szCs w:val="26"/>
          </w:rPr>
          <w:t>25</w:t>
        </w:r>
      </w:ins>
      <w:ins w:id="970" w:author="cong an ngo" w:date="2018-12-12T12:17:00Z">
        <w:r w:rsidR="003A0B43" w:rsidRPr="009E6709">
          <w:rPr>
            <w:rFonts w:asciiTheme="majorHAnsi" w:hAnsiTheme="majorHAnsi" w:cstheme="majorHAnsi"/>
            <w:noProof/>
            <w:sz w:val="26"/>
            <w:szCs w:val="26"/>
          </w:rPr>
          <w:fldChar w:fldCharType="end"/>
        </w:r>
      </w:ins>
    </w:p>
    <w:p w14:paraId="5F6B5727" w14:textId="04FE2523" w:rsidR="001A04D2" w:rsidRPr="001A04D2" w:rsidRDefault="001A04D2">
      <w:pPr>
        <w:pStyle w:val="TableofFigures"/>
        <w:tabs>
          <w:tab w:val="right" w:leader="dot" w:pos="10170"/>
        </w:tabs>
        <w:spacing w:after="120" w:line="360" w:lineRule="auto"/>
        <w:rPr>
          <w:ins w:id="971" w:author="cong an ngo" w:date="2018-12-12T12:17:00Z"/>
          <w:rFonts w:asciiTheme="majorHAnsi" w:hAnsiTheme="majorHAnsi" w:cstheme="majorHAnsi"/>
          <w:noProof/>
          <w:sz w:val="26"/>
          <w:szCs w:val="26"/>
          <w:rPrChange w:id="972" w:author="cong an ngo" w:date="2018-12-12T12:18:00Z">
            <w:rPr>
              <w:ins w:id="973" w:author="cong an ngo" w:date="2018-12-12T12:17:00Z"/>
              <w:noProof/>
            </w:rPr>
          </w:rPrChange>
        </w:rPr>
        <w:pPrChange w:id="974" w:author="Thuy Dao Xuan" w:date="2018-12-12T13:10:00Z">
          <w:pPr/>
        </w:pPrChange>
      </w:pPr>
      <w:ins w:id="975" w:author="cong an ngo" w:date="2018-12-12T12:18:00Z">
        <w:r w:rsidRPr="001A04D2">
          <w:rPr>
            <w:rFonts w:asciiTheme="majorHAnsi" w:hAnsiTheme="majorHAnsi" w:cstheme="majorHAnsi"/>
            <w:color w:val="000000"/>
            <w:sz w:val="26"/>
            <w:szCs w:val="26"/>
          </w:rPr>
          <w:lastRenderedPageBreak/>
          <w:t>Hình 25. Giao diện quản lý khách hàng bị báo cáo</w:t>
        </w:r>
      </w:ins>
      <w:ins w:id="976" w:author="cong an ngo" w:date="2018-12-12T12:17:00Z">
        <w:r w:rsidRPr="009E6709">
          <w:rPr>
            <w:rFonts w:asciiTheme="majorHAnsi" w:hAnsiTheme="majorHAnsi" w:cstheme="majorHAnsi"/>
            <w:color w:val="000000"/>
            <w:sz w:val="26"/>
            <w:szCs w:val="26"/>
          </w:rPr>
          <w:tab/>
        </w:r>
        <w:r w:rsidRPr="009E6709">
          <w:rPr>
            <w:rStyle w:val="Hyperlink"/>
          </w:rPr>
          <w:fldChar w:fldCharType="begin"/>
        </w:r>
        <w:r w:rsidRPr="009E6709">
          <w:rPr>
            <w:rStyle w:val="Hyperlink"/>
            <w:rFonts w:asciiTheme="majorHAnsi" w:hAnsiTheme="majorHAnsi" w:cstheme="majorHAnsi"/>
            <w:noProof/>
            <w:sz w:val="26"/>
            <w:szCs w:val="26"/>
          </w:rPr>
          <w:instrText xml:space="preserve"> HYPERLINK \l "_Toc529307707" </w:instrText>
        </w:r>
        <w:r w:rsidRPr="009E6709">
          <w:rPr>
            <w:rStyle w:val="Hyperlink"/>
          </w:rPr>
          <w:fldChar w:fldCharType="separate"/>
        </w:r>
      </w:ins>
      <w:ins w:id="977" w:author="cong an ngo" w:date="2018-12-12T12:19:00Z">
        <w:r>
          <w:rPr>
            <w:rFonts w:asciiTheme="majorHAnsi" w:hAnsiTheme="majorHAnsi" w:cstheme="majorHAnsi"/>
            <w:noProof/>
            <w:webHidden/>
            <w:sz w:val="26"/>
            <w:szCs w:val="26"/>
          </w:rPr>
          <w:t>25</w:t>
        </w:r>
      </w:ins>
      <w:ins w:id="978" w:author="cong an ngo" w:date="2018-12-12T12:17:00Z">
        <w:r w:rsidRPr="009E6709">
          <w:rPr>
            <w:rFonts w:asciiTheme="majorHAnsi" w:hAnsiTheme="majorHAnsi" w:cstheme="majorHAnsi"/>
            <w:noProof/>
            <w:sz w:val="26"/>
            <w:szCs w:val="26"/>
          </w:rPr>
          <w:fldChar w:fldCharType="end"/>
        </w:r>
      </w:ins>
    </w:p>
    <w:p w14:paraId="123141DD" w14:textId="5A1C24A1" w:rsidR="001A04D2" w:rsidRPr="001A04D2" w:rsidRDefault="001A04D2">
      <w:pPr>
        <w:pStyle w:val="TableofFigures"/>
        <w:tabs>
          <w:tab w:val="right" w:leader="dot" w:pos="10170"/>
        </w:tabs>
        <w:spacing w:after="120" w:line="360" w:lineRule="auto"/>
        <w:rPr>
          <w:ins w:id="979" w:author="cong an ngo" w:date="2018-12-12T12:17:00Z"/>
          <w:rFonts w:asciiTheme="majorHAnsi" w:hAnsiTheme="majorHAnsi" w:cstheme="majorHAnsi"/>
          <w:noProof/>
          <w:sz w:val="26"/>
          <w:szCs w:val="26"/>
          <w:rPrChange w:id="980" w:author="cong an ngo" w:date="2018-12-12T12:18:00Z">
            <w:rPr>
              <w:ins w:id="981" w:author="cong an ngo" w:date="2018-12-12T12:17:00Z"/>
              <w:noProof/>
            </w:rPr>
          </w:rPrChange>
        </w:rPr>
        <w:pPrChange w:id="982" w:author="Thuy Dao Xuan" w:date="2018-12-12T13:10:00Z">
          <w:pPr/>
        </w:pPrChange>
      </w:pPr>
      <w:ins w:id="983" w:author="cong an ngo" w:date="2018-12-12T12:18:00Z">
        <w:r w:rsidRPr="001A04D2">
          <w:rPr>
            <w:rFonts w:asciiTheme="majorHAnsi" w:hAnsiTheme="majorHAnsi" w:cstheme="majorHAnsi"/>
            <w:color w:val="000000"/>
            <w:sz w:val="26"/>
            <w:szCs w:val="26"/>
          </w:rPr>
          <w:t>Hình 26. Mô hình MVC</w:t>
        </w:r>
      </w:ins>
      <w:ins w:id="984" w:author="cong an ngo" w:date="2018-12-12T12:17:00Z">
        <w:r w:rsidRPr="009E6709">
          <w:rPr>
            <w:rFonts w:asciiTheme="majorHAnsi" w:hAnsiTheme="majorHAnsi" w:cstheme="majorHAnsi"/>
            <w:color w:val="000000"/>
            <w:sz w:val="26"/>
            <w:szCs w:val="26"/>
          </w:rPr>
          <w:tab/>
        </w:r>
        <w:r w:rsidRPr="009E6709">
          <w:rPr>
            <w:rStyle w:val="Hyperlink"/>
          </w:rPr>
          <w:fldChar w:fldCharType="begin"/>
        </w:r>
        <w:r w:rsidRPr="009E6709">
          <w:rPr>
            <w:rStyle w:val="Hyperlink"/>
            <w:rFonts w:asciiTheme="majorHAnsi" w:hAnsiTheme="majorHAnsi" w:cstheme="majorHAnsi"/>
            <w:noProof/>
            <w:sz w:val="26"/>
            <w:szCs w:val="26"/>
          </w:rPr>
          <w:instrText xml:space="preserve"> HYPERLINK \l "_Toc529307707" </w:instrText>
        </w:r>
        <w:r w:rsidRPr="009E6709">
          <w:rPr>
            <w:rStyle w:val="Hyperlink"/>
          </w:rPr>
          <w:fldChar w:fldCharType="separate"/>
        </w:r>
      </w:ins>
      <w:ins w:id="985" w:author="cong an ngo" w:date="2018-12-12T12:19:00Z">
        <w:r>
          <w:rPr>
            <w:rFonts w:asciiTheme="majorHAnsi" w:hAnsiTheme="majorHAnsi" w:cstheme="majorHAnsi"/>
            <w:noProof/>
            <w:webHidden/>
            <w:sz w:val="26"/>
            <w:szCs w:val="26"/>
          </w:rPr>
          <w:t>26</w:t>
        </w:r>
      </w:ins>
      <w:ins w:id="986" w:author="cong an ngo" w:date="2018-12-12T12:17:00Z">
        <w:r w:rsidRPr="009E6709">
          <w:rPr>
            <w:rFonts w:asciiTheme="majorHAnsi" w:hAnsiTheme="majorHAnsi" w:cstheme="majorHAnsi"/>
            <w:noProof/>
            <w:sz w:val="26"/>
            <w:szCs w:val="26"/>
          </w:rPr>
          <w:fldChar w:fldCharType="end"/>
        </w:r>
      </w:ins>
    </w:p>
    <w:p w14:paraId="4E31A4B6" w14:textId="142A6234" w:rsidR="003A0B43" w:rsidRDefault="001A04D2">
      <w:pPr>
        <w:pStyle w:val="TableofFigures"/>
        <w:tabs>
          <w:tab w:val="right" w:leader="dot" w:pos="10170"/>
        </w:tabs>
        <w:spacing w:after="120" w:line="360" w:lineRule="auto"/>
        <w:rPr>
          <w:ins w:id="987" w:author="cong an ngo" w:date="2018-12-12T12:18:00Z"/>
          <w:rFonts w:asciiTheme="majorHAnsi" w:hAnsiTheme="majorHAnsi" w:cstheme="majorHAnsi"/>
          <w:noProof/>
          <w:sz w:val="26"/>
          <w:szCs w:val="26"/>
        </w:rPr>
        <w:pPrChange w:id="988" w:author="Thuy Dao Xuan" w:date="2018-12-12T13:10:00Z">
          <w:pPr>
            <w:pStyle w:val="TableofFigures"/>
            <w:tabs>
              <w:tab w:val="right" w:leader="dot" w:pos="9393"/>
            </w:tabs>
            <w:spacing w:after="120" w:line="360" w:lineRule="auto"/>
          </w:pPr>
        </w:pPrChange>
      </w:pPr>
      <w:ins w:id="989" w:author="cong an ngo" w:date="2018-12-12T12:18:00Z">
        <w:r w:rsidRPr="001A04D2">
          <w:rPr>
            <w:rFonts w:asciiTheme="majorHAnsi" w:hAnsiTheme="majorHAnsi" w:cstheme="majorHAnsi"/>
            <w:color w:val="000000"/>
            <w:sz w:val="26"/>
            <w:szCs w:val="26"/>
          </w:rPr>
          <w:t>Hình 27. Cấu trúc cây thư mục của dự án</w:t>
        </w:r>
      </w:ins>
      <w:ins w:id="990" w:author="cong an ngo" w:date="2018-12-12T12:17:00Z">
        <w:r w:rsidRPr="009E6709">
          <w:rPr>
            <w:rFonts w:asciiTheme="majorHAnsi" w:hAnsiTheme="majorHAnsi" w:cstheme="majorHAnsi"/>
            <w:color w:val="000000"/>
            <w:sz w:val="26"/>
            <w:szCs w:val="26"/>
          </w:rPr>
          <w:tab/>
        </w:r>
        <w:r w:rsidRPr="009E6709">
          <w:rPr>
            <w:rStyle w:val="Hyperlink"/>
          </w:rPr>
          <w:fldChar w:fldCharType="begin"/>
        </w:r>
        <w:r w:rsidRPr="009E6709">
          <w:rPr>
            <w:rStyle w:val="Hyperlink"/>
            <w:rFonts w:asciiTheme="majorHAnsi" w:hAnsiTheme="majorHAnsi" w:cstheme="majorHAnsi"/>
            <w:noProof/>
            <w:sz w:val="26"/>
            <w:szCs w:val="26"/>
          </w:rPr>
          <w:instrText xml:space="preserve"> HYPERLINK \l "_Toc529307707" </w:instrText>
        </w:r>
        <w:r w:rsidRPr="009E6709">
          <w:rPr>
            <w:rStyle w:val="Hyperlink"/>
          </w:rPr>
          <w:fldChar w:fldCharType="separate"/>
        </w:r>
      </w:ins>
      <w:ins w:id="991" w:author="cong an ngo" w:date="2018-12-12T12:19:00Z">
        <w:r>
          <w:rPr>
            <w:rFonts w:asciiTheme="majorHAnsi" w:hAnsiTheme="majorHAnsi" w:cstheme="majorHAnsi"/>
            <w:noProof/>
            <w:webHidden/>
            <w:sz w:val="26"/>
            <w:szCs w:val="26"/>
          </w:rPr>
          <w:t>27</w:t>
        </w:r>
      </w:ins>
      <w:ins w:id="992" w:author="cong an ngo" w:date="2018-12-12T12:17:00Z">
        <w:r w:rsidRPr="009E6709">
          <w:rPr>
            <w:rFonts w:asciiTheme="majorHAnsi" w:hAnsiTheme="majorHAnsi" w:cstheme="majorHAnsi"/>
            <w:noProof/>
            <w:sz w:val="26"/>
            <w:szCs w:val="26"/>
          </w:rPr>
          <w:fldChar w:fldCharType="end"/>
        </w:r>
      </w:ins>
    </w:p>
    <w:p w14:paraId="72E3D38C" w14:textId="126066BA" w:rsidR="001A04D2" w:rsidRPr="001A04D2" w:rsidDel="00CD5E17" w:rsidRDefault="001A04D2">
      <w:pPr>
        <w:pStyle w:val="TableofFigures"/>
        <w:tabs>
          <w:tab w:val="right" w:leader="dot" w:pos="10170"/>
        </w:tabs>
        <w:spacing w:after="120" w:line="360" w:lineRule="auto"/>
        <w:rPr>
          <w:ins w:id="993" w:author="cong an ngo" w:date="2018-12-12T11:55:00Z"/>
          <w:del w:id="994" w:author="Thuy Dao Xuan" w:date="2018-12-12T13:06:00Z"/>
          <w:rFonts w:asciiTheme="majorHAnsi" w:hAnsiTheme="majorHAnsi" w:cstheme="majorHAnsi"/>
          <w:noProof/>
          <w:sz w:val="26"/>
          <w:szCs w:val="26"/>
          <w:rPrChange w:id="995" w:author="cong an ngo" w:date="2018-12-12T12:18:00Z">
            <w:rPr>
              <w:ins w:id="996" w:author="cong an ngo" w:date="2018-12-12T11:55:00Z"/>
              <w:del w:id="997" w:author="Thuy Dao Xuan" w:date="2018-12-12T13:06:00Z"/>
              <w:rFonts w:ascii="Times New Roman" w:hAnsi="Times New Roman" w:cs="Times New Roman"/>
              <w:noProof/>
              <w:sz w:val="26"/>
              <w:szCs w:val="26"/>
            </w:rPr>
          </w:rPrChange>
        </w:rPr>
        <w:pPrChange w:id="998" w:author="Thuy Dao Xuan" w:date="2018-12-12T13:10:00Z">
          <w:pPr>
            <w:pStyle w:val="TableofFigures"/>
            <w:tabs>
              <w:tab w:val="right" w:leader="dot" w:pos="9393"/>
            </w:tabs>
            <w:spacing w:after="120" w:line="360" w:lineRule="auto"/>
          </w:pPr>
        </w:pPrChange>
      </w:pPr>
      <w:ins w:id="999" w:author="cong an ngo" w:date="2018-12-12T12:18:00Z">
        <w:r w:rsidRPr="001A04D2">
          <w:rPr>
            <w:rFonts w:asciiTheme="majorHAnsi" w:hAnsiTheme="majorHAnsi" w:cstheme="majorHAnsi"/>
            <w:color w:val="000000"/>
            <w:sz w:val="26"/>
            <w:szCs w:val="26"/>
          </w:rPr>
          <w:t xml:space="preserve">Hình 28. Vị trí của Entity Framework trong mô hình </w:t>
        </w:r>
        <w:del w:id="1000" w:author="Thuy Dao Xuan" w:date="2018-12-12T13:09:00Z">
          <w:r w:rsidRPr="001A04D2" w:rsidDel="00FD47F7">
            <w:rPr>
              <w:rFonts w:asciiTheme="majorHAnsi" w:hAnsiTheme="majorHAnsi" w:cstheme="majorHAnsi"/>
              <w:color w:val="000000"/>
              <w:sz w:val="26"/>
              <w:szCs w:val="26"/>
            </w:rPr>
            <w:delText xml:space="preserve">lập trình và phát triển web </w:delText>
          </w:r>
        </w:del>
        <w:r w:rsidRPr="001A04D2">
          <w:rPr>
            <w:rFonts w:asciiTheme="majorHAnsi" w:hAnsiTheme="majorHAnsi" w:cstheme="majorHAnsi"/>
            <w:color w:val="000000"/>
            <w:sz w:val="26"/>
            <w:szCs w:val="26"/>
          </w:rPr>
          <w:t>ASP.NET MVC</w:t>
        </w:r>
        <w:r w:rsidRPr="009E6709">
          <w:rPr>
            <w:rFonts w:asciiTheme="majorHAnsi" w:hAnsiTheme="majorHAnsi" w:cstheme="majorHAnsi"/>
            <w:color w:val="000000"/>
            <w:sz w:val="26"/>
            <w:szCs w:val="26"/>
          </w:rPr>
          <w:tab/>
        </w:r>
        <w:r w:rsidRPr="009E6709">
          <w:rPr>
            <w:rStyle w:val="Hyperlink"/>
          </w:rPr>
          <w:fldChar w:fldCharType="begin"/>
        </w:r>
        <w:r w:rsidRPr="009E6709">
          <w:rPr>
            <w:rStyle w:val="Hyperlink"/>
            <w:rFonts w:asciiTheme="majorHAnsi" w:hAnsiTheme="majorHAnsi" w:cstheme="majorHAnsi"/>
            <w:noProof/>
            <w:sz w:val="26"/>
            <w:szCs w:val="26"/>
          </w:rPr>
          <w:instrText xml:space="preserve"> HYPERLINK \l "_Toc529307707" </w:instrText>
        </w:r>
        <w:r w:rsidRPr="009E6709">
          <w:rPr>
            <w:rStyle w:val="Hyperlink"/>
          </w:rPr>
          <w:fldChar w:fldCharType="separate"/>
        </w:r>
      </w:ins>
      <w:ins w:id="1001" w:author="cong an ngo" w:date="2018-12-12T12:19:00Z">
        <w:r>
          <w:rPr>
            <w:rFonts w:asciiTheme="majorHAnsi" w:hAnsiTheme="majorHAnsi" w:cstheme="majorHAnsi"/>
            <w:noProof/>
            <w:webHidden/>
            <w:sz w:val="26"/>
            <w:szCs w:val="26"/>
          </w:rPr>
          <w:t>28</w:t>
        </w:r>
      </w:ins>
      <w:ins w:id="1002" w:author="cong an ngo" w:date="2018-12-12T12:18:00Z">
        <w:r w:rsidRPr="009E6709">
          <w:rPr>
            <w:rFonts w:asciiTheme="majorHAnsi" w:hAnsiTheme="majorHAnsi" w:cstheme="majorHAnsi"/>
            <w:noProof/>
            <w:sz w:val="26"/>
            <w:szCs w:val="26"/>
          </w:rPr>
          <w:fldChar w:fldCharType="end"/>
        </w:r>
      </w:ins>
    </w:p>
    <w:p w14:paraId="66E0FBA7" w14:textId="1782B881" w:rsidR="001C1170" w:rsidRPr="001C1170" w:rsidRDefault="0083417B">
      <w:pPr>
        <w:pStyle w:val="TableofFigures"/>
        <w:tabs>
          <w:tab w:val="right" w:leader="dot" w:pos="10170"/>
        </w:tabs>
        <w:spacing w:after="120" w:line="360" w:lineRule="auto"/>
        <w:rPr>
          <w:ins w:id="1003" w:author="cong an ngo" w:date="2018-12-12T12:08:00Z"/>
          <w:rFonts w:asciiTheme="majorHAnsi" w:hAnsiTheme="majorHAnsi" w:cstheme="majorHAnsi"/>
          <w:noProof/>
          <w:sz w:val="26"/>
          <w:szCs w:val="26"/>
          <w:rPrChange w:id="1004" w:author="cong an ngo" w:date="2018-12-12T12:09:00Z">
            <w:rPr>
              <w:ins w:id="1005" w:author="cong an ngo" w:date="2018-12-12T12:08:00Z"/>
              <w:rFonts w:ascii="Times New Roman" w:hAnsi="Times New Roman" w:cs="Times New Roman"/>
              <w:noProof/>
              <w:sz w:val="26"/>
              <w:szCs w:val="26"/>
            </w:rPr>
          </w:rPrChange>
        </w:rPr>
        <w:pPrChange w:id="1006" w:author="Thuy Dao Xuan" w:date="2018-12-12T13:10:00Z">
          <w:pPr>
            <w:pStyle w:val="TableofFigures"/>
            <w:tabs>
              <w:tab w:val="right" w:leader="dot" w:pos="9393"/>
            </w:tabs>
            <w:spacing w:after="120" w:line="360" w:lineRule="auto"/>
          </w:pPr>
        </w:pPrChange>
      </w:pPr>
      <w:ins w:id="1007" w:author="cong an ngo" w:date="2018-12-12T11:55:00Z">
        <w:del w:id="1008" w:author="Thuy Dao Xuan" w:date="2018-12-12T13:06:00Z">
          <w:r w:rsidRPr="003A0B43" w:rsidDel="00CD5E17">
            <w:rPr>
              <w:rStyle w:val="Hyperlink"/>
              <w:rFonts w:asciiTheme="majorHAnsi" w:hAnsiTheme="majorHAnsi" w:cstheme="majorHAnsi"/>
              <w:noProof/>
              <w:sz w:val="26"/>
              <w:szCs w:val="26"/>
              <w:rPrChange w:id="1009" w:author="cong an ngo" w:date="2018-12-12T12:16:00Z">
                <w:rPr>
                  <w:rStyle w:val="Hyperlink"/>
                </w:rPr>
              </w:rPrChange>
            </w:rPr>
            <w:fldChar w:fldCharType="begin"/>
          </w:r>
          <w:r w:rsidRPr="003A0B43" w:rsidDel="00CD5E17">
            <w:rPr>
              <w:rStyle w:val="Hyperlink"/>
              <w:rFonts w:asciiTheme="majorHAnsi" w:hAnsiTheme="majorHAnsi" w:cstheme="majorHAnsi"/>
              <w:noProof/>
              <w:sz w:val="26"/>
              <w:szCs w:val="26"/>
              <w:lang w:val="vi-VN"/>
              <w:rPrChange w:id="1010" w:author="cong an ngo" w:date="2018-12-12T12:16:00Z">
                <w:rPr>
                  <w:rStyle w:val="Hyperlink"/>
                  <w:rFonts w:ascii="Times New Roman" w:hAnsi="Times New Roman" w:cs="Times New Roman"/>
                  <w:noProof/>
                  <w:sz w:val="26"/>
                  <w:szCs w:val="26"/>
                </w:rPr>
              </w:rPrChange>
            </w:rPr>
            <w:delInstrText xml:space="preserve"> HYPERLINK \l "_Toc529307708" </w:delInstrText>
          </w:r>
          <w:r w:rsidRPr="003A0B43" w:rsidDel="00CD5E17">
            <w:rPr>
              <w:rStyle w:val="Hyperlink"/>
              <w:rFonts w:asciiTheme="majorHAnsi" w:hAnsiTheme="majorHAnsi" w:cstheme="majorHAnsi"/>
              <w:rPrChange w:id="1011" w:author="cong an ngo" w:date="2018-12-12T12:16:00Z">
                <w:rPr>
                  <w:rFonts w:ascii="Times New Roman" w:hAnsi="Times New Roman" w:cs="Times New Roman"/>
                  <w:noProof/>
                  <w:sz w:val="26"/>
                  <w:szCs w:val="26"/>
                </w:rPr>
              </w:rPrChange>
            </w:rPr>
            <w:fldChar w:fldCharType="separate"/>
          </w:r>
          <w:r w:rsidRPr="003A0B43" w:rsidDel="00CD5E17">
            <w:rPr>
              <w:rStyle w:val="Hyperlink"/>
              <w:webHidden/>
              <w:lang w:val="vi-VN"/>
              <w:rPrChange w:id="1012" w:author="cong an ngo" w:date="2018-12-12T12:17:00Z">
                <w:rPr>
                  <w:rFonts w:ascii="Times New Roman" w:hAnsi="Times New Roman" w:cs="Times New Roman"/>
                  <w:noProof/>
                  <w:webHidden/>
                  <w:sz w:val="26"/>
                  <w:szCs w:val="26"/>
                </w:rPr>
              </w:rPrChange>
            </w:rPr>
            <w:fldChar w:fldCharType="begin"/>
          </w:r>
          <w:r w:rsidRPr="003A0B43" w:rsidDel="00CD5E17">
            <w:rPr>
              <w:rStyle w:val="Hyperlink"/>
              <w:webHidden/>
              <w:lang w:val="vi-VN"/>
              <w:rPrChange w:id="1013" w:author="cong an ngo" w:date="2018-12-12T12:17:00Z">
                <w:rPr>
                  <w:rFonts w:ascii="Times New Roman" w:hAnsi="Times New Roman" w:cs="Times New Roman"/>
                  <w:noProof/>
                  <w:webHidden/>
                  <w:sz w:val="26"/>
                  <w:szCs w:val="26"/>
                </w:rPr>
              </w:rPrChange>
            </w:rPr>
            <w:delInstrText xml:space="preserve"> PAGEREF _Toc529307708 \h </w:delInstrText>
          </w:r>
        </w:del>
      </w:ins>
      <w:del w:id="1014" w:author="Thuy Dao Xuan" w:date="2018-12-12T13:06:00Z">
        <w:r w:rsidRPr="003A0B43" w:rsidDel="00CD5E17">
          <w:rPr>
            <w:rStyle w:val="Hyperlink"/>
            <w:webHidden/>
            <w:lang w:val="vi-VN"/>
            <w:rPrChange w:id="1015" w:author="cong an ngo" w:date="2018-12-12T12:17:00Z">
              <w:rPr>
                <w:rStyle w:val="Hyperlink"/>
                <w:webHidden/>
                <w:lang w:val="vi-VN"/>
              </w:rPr>
            </w:rPrChange>
          </w:rPr>
        </w:r>
      </w:del>
      <w:ins w:id="1016" w:author="cong an ngo" w:date="2018-12-12T11:55:00Z">
        <w:del w:id="1017" w:author="Thuy Dao Xuan" w:date="2018-12-12T13:06:00Z">
          <w:r w:rsidRPr="003A0B43" w:rsidDel="00CD5E17">
            <w:rPr>
              <w:rStyle w:val="Hyperlink"/>
              <w:webHidden/>
              <w:lang w:val="vi-VN"/>
              <w:rPrChange w:id="1018" w:author="cong an ngo" w:date="2018-12-12T12:17:00Z">
                <w:rPr>
                  <w:rFonts w:ascii="Times New Roman" w:hAnsi="Times New Roman" w:cs="Times New Roman"/>
                  <w:noProof/>
                  <w:webHidden/>
                  <w:sz w:val="26"/>
                  <w:szCs w:val="26"/>
                </w:rPr>
              </w:rPrChange>
            </w:rPr>
            <w:fldChar w:fldCharType="separate"/>
          </w:r>
          <w:r w:rsidRPr="003A0B43" w:rsidDel="00CD5E17">
            <w:rPr>
              <w:rStyle w:val="Hyperlink"/>
              <w:webHidden/>
              <w:lang w:val="vi-VN"/>
              <w:rPrChange w:id="1019" w:author="cong an ngo" w:date="2018-12-12T12:17:00Z">
                <w:rPr>
                  <w:rFonts w:ascii="Times New Roman" w:hAnsi="Times New Roman" w:cs="Times New Roman"/>
                  <w:noProof/>
                  <w:webHidden/>
                  <w:sz w:val="26"/>
                  <w:szCs w:val="26"/>
                </w:rPr>
              </w:rPrChange>
            </w:rPr>
            <w:delText>0</w:delText>
          </w:r>
          <w:r w:rsidRPr="003A0B43" w:rsidDel="00CD5E17">
            <w:rPr>
              <w:rStyle w:val="Hyperlink"/>
              <w:webHidden/>
              <w:lang w:val="vi-VN"/>
              <w:rPrChange w:id="1020" w:author="cong an ngo" w:date="2018-12-12T12:17:00Z">
                <w:rPr>
                  <w:rFonts w:ascii="Times New Roman" w:hAnsi="Times New Roman" w:cs="Times New Roman"/>
                  <w:noProof/>
                  <w:webHidden/>
                  <w:sz w:val="26"/>
                  <w:szCs w:val="26"/>
                </w:rPr>
              </w:rPrChange>
            </w:rPr>
            <w:fldChar w:fldCharType="end"/>
          </w:r>
          <w:r w:rsidRPr="003A0B43" w:rsidDel="00CD5E17">
            <w:rPr>
              <w:noProof/>
              <w:lang w:val="vi-VN"/>
              <w:rPrChange w:id="1021" w:author="cong an ngo" w:date="2018-12-12T12:16:00Z">
                <w:rPr>
                  <w:rFonts w:ascii="Times New Roman" w:hAnsi="Times New Roman" w:cs="Times New Roman"/>
                  <w:noProof/>
                  <w:sz w:val="26"/>
                  <w:szCs w:val="26"/>
                </w:rPr>
              </w:rPrChange>
            </w:rPr>
            <w:fldChar w:fldCharType="end"/>
          </w:r>
        </w:del>
        <w:r w:rsidRPr="003A0B43">
          <w:rPr>
            <w:lang w:val="vi-VN"/>
            <w:rPrChange w:id="1022" w:author="cong an ngo" w:date="2018-12-12T12:16:00Z">
              <w:rPr>
                <w:rFonts w:ascii="Times New Roman" w:hAnsi="Times New Roman" w:cs="Times New Roman"/>
                <w:sz w:val="26"/>
                <w:szCs w:val="26"/>
              </w:rPr>
            </w:rPrChange>
          </w:rPr>
          <w:fldChar w:fldCharType="end"/>
        </w:r>
      </w:ins>
      <w:bookmarkEnd w:id="645"/>
    </w:p>
    <w:p w14:paraId="3639EA5E" w14:textId="77777777" w:rsidR="001C1170" w:rsidRPr="001C1170" w:rsidRDefault="001C1170">
      <w:pPr>
        <w:rPr>
          <w:ins w:id="1023" w:author="cong an ngo" w:date="2018-12-12T11:53:00Z"/>
          <w:lang w:val="en-US"/>
          <w:rPrChange w:id="1024" w:author="cong an ngo" w:date="2018-12-12T12:08:00Z">
            <w:rPr>
              <w:ins w:id="1025" w:author="cong an ngo" w:date="2018-12-12T11:53:00Z"/>
              <w:lang w:val="vi-VN"/>
            </w:rPr>
          </w:rPrChange>
        </w:rPr>
        <w:pPrChange w:id="1026" w:author="cong an ngo" w:date="2018-12-12T12:08:00Z">
          <w:pPr>
            <w:pStyle w:val="Heading1"/>
            <w:spacing w:after="120" w:line="360" w:lineRule="auto"/>
          </w:pPr>
        </w:pPrChange>
      </w:pPr>
    </w:p>
    <w:p w14:paraId="7CE42A30" w14:textId="25388D12" w:rsidR="0083417B" w:rsidDel="003A227B" w:rsidRDefault="0083417B" w:rsidP="0083417B">
      <w:pPr>
        <w:spacing w:after="120" w:line="360" w:lineRule="auto"/>
        <w:rPr>
          <w:del w:id="1027" w:author="cong an ngo" w:date="2018-12-12T11:54:00Z"/>
        </w:rPr>
      </w:pPr>
    </w:p>
    <w:p w14:paraId="0588AF81" w14:textId="43F46349" w:rsidR="003A227B" w:rsidRDefault="003A227B" w:rsidP="0083417B">
      <w:pPr>
        <w:pStyle w:val="ListParagraph"/>
        <w:rPr>
          <w:ins w:id="1028" w:author="cong an ngo" w:date="2018-12-12T12:04:00Z"/>
        </w:rPr>
      </w:pPr>
    </w:p>
    <w:p w14:paraId="1191D225" w14:textId="22379B20" w:rsidR="003A227B" w:rsidRDefault="003A227B" w:rsidP="0083417B">
      <w:pPr>
        <w:pStyle w:val="ListParagraph"/>
        <w:rPr>
          <w:ins w:id="1029" w:author="cong an ngo" w:date="2018-12-12T12:05:00Z"/>
        </w:rPr>
      </w:pPr>
    </w:p>
    <w:p w14:paraId="4A46F19E" w14:textId="1EB00FD2" w:rsidR="003A227B" w:rsidRDefault="003A227B" w:rsidP="0083417B">
      <w:pPr>
        <w:pStyle w:val="ListParagraph"/>
        <w:rPr>
          <w:ins w:id="1030" w:author="cong an ngo" w:date="2018-12-12T12:05:00Z"/>
        </w:rPr>
      </w:pPr>
    </w:p>
    <w:p w14:paraId="635BA176" w14:textId="4D4E1238" w:rsidR="003A227B" w:rsidRDefault="003A227B" w:rsidP="0083417B">
      <w:pPr>
        <w:pStyle w:val="ListParagraph"/>
        <w:rPr>
          <w:ins w:id="1031" w:author="cong an ngo" w:date="2018-12-12T12:05:00Z"/>
        </w:rPr>
      </w:pPr>
    </w:p>
    <w:p w14:paraId="471DCCD4" w14:textId="5D47BCBA" w:rsidR="003A227B" w:rsidRDefault="003A227B" w:rsidP="0083417B">
      <w:pPr>
        <w:pStyle w:val="ListParagraph"/>
        <w:rPr>
          <w:ins w:id="1032" w:author="cong an ngo" w:date="2018-12-12T12:05:00Z"/>
        </w:rPr>
      </w:pPr>
    </w:p>
    <w:p w14:paraId="24201200" w14:textId="7D5F4916" w:rsidR="003A227B" w:rsidRDefault="003A227B" w:rsidP="0083417B">
      <w:pPr>
        <w:pStyle w:val="ListParagraph"/>
        <w:rPr>
          <w:ins w:id="1033" w:author="cong an ngo" w:date="2018-12-12T12:05:00Z"/>
        </w:rPr>
      </w:pPr>
    </w:p>
    <w:p w14:paraId="4B83CEF2" w14:textId="1AA700CB" w:rsidR="003A227B" w:rsidRDefault="003A227B" w:rsidP="0083417B">
      <w:pPr>
        <w:pStyle w:val="ListParagraph"/>
        <w:rPr>
          <w:ins w:id="1034" w:author="cong an ngo" w:date="2018-12-12T12:05:00Z"/>
        </w:rPr>
      </w:pPr>
    </w:p>
    <w:p w14:paraId="13D62E49" w14:textId="1ABA6563" w:rsidR="003A227B" w:rsidRDefault="003A227B" w:rsidP="0083417B">
      <w:pPr>
        <w:pStyle w:val="ListParagraph"/>
        <w:rPr>
          <w:ins w:id="1035" w:author="cong an ngo" w:date="2018-12-12T12:05:00Z"/>
        </w:rPr>
      </w:pPr>
    </w:p>
    <w:p w14:paraId="7BD049A6" w14:textId="00A65879" w:rsidR="003A227B" w:rsidRDefault="003A227B" w:rsidP="0083417B">
      <w:pPr>
        <w:pStyle w:val="ListParagraph"/>
        <w:rPr>
          <w:ins w:id="1036" w:author="cong an ngo" w:date="2018-12-12T12:05:00Z"/>
        </w:rPr>
      </w:pPr>
    </w:p>
    <w:p w14:paraId="089CD47B" w14:textId="039020D8" w:rsidR="003A227B" w:rsidRDefault="003A227B" w:rsidP="0083417B">
      <w:pPr>
        <w:pStyle w:val="ListParagraph"/>
        <w:rPr>
          <w:ins w:id="1037" w:author="cong an ngo" w:date="2018-12-12T12:05:00Z"/>
        </w:rPr>
      </w:pPr>
    </w:p>
    <w:p w14:paraId="4B48B940" w14:textId="3FF7A5FA" w:rsidR="003A227B" w:rsidRDefault="003A227B" w:rsidP="0083417B">
      <w:pPr>
        <w:pStyle w:val="ListParagraph"/>
        <w:rPr>
          <w:ins w:id="1038" w:author="cong an ngo" w:date="2018-12-12T12:05:00Z"/>
        </w:rPr>
      </w:pPr>
    </w:p>
    <w:p w14:paraId="1AA74230" w14:textId="1DA2E12A" w:rsidR="003A227B" w:rsidRDefault="003A227B" w:rsidP="0083417B">
      <w:pPr>
        <w:pStyle w:val="ListParagraph"/>
        <w:rPr>
          <w:ins w:id="1039" w:author="cong an ngo" w:date="2018-12-12T12:05:00Z"/>
        </w:rPr>
      </w:pPr>
    </w:p>
    <w:p w14:paraId="0CA4C4CE" w14:textId="281EBD52" w:rsidR="003A227B" w:rsidRDefault="003A227B" w:rsidP="0083417B">
      <w:pPr>
        <w:pStyle w:val="ListParagraph"/>
        <w:rPr>
          <w:ins w:id="1040" w:author="cong an ngo" w:date="2018-12-12T12:05:00Z"/>
        </w:rPr>
      </w:pPr>
    </w:p>
    <w:p w14:paraId="3E51CC41" w14:textId="6315AECE" w:rsidR="003A227B" w:rsidRDefault="003A227B" w:rsidP="0083417B">
      <w:pPr>
        <w:pStyle w:val="ListParagraph"/>
        <w:rPr>
          <w:ins w:id="1041" w:author="cong an ngo" w:date="2018-12-12T12:05:00Z"/>
        </w:rPr>
      </w:pPr>
    </w:p>
    <w:p w14:paraId="51E002D4" w14:textId="19D971BC" w:rsidR="003A227B" w:rsidRDefault="003A227B" w:rsidP="0083417B">
      <w:pPr>
        <w:pStyle w:val="ListParagraph"/>
        <w:rPr>
          <w:ins w:id="1042" w:author="cong an ngo" w:date="2018-12-12T12:05:00Z"/>
        </w:rPr>
      </w:pPr>
    </w:p>
    <w:p w14:paraId="45ECF04B" w14:textId="2DCB5386" w:rsidR="003A227B" w:rsidRDefault="003A227B" w:rsidP="0083417B">
      <w:pPr>
        <w:pStyle w:val="ListParagraph"/>
        <w:rPr>
          <w:ins w:id="1043" w:author="cong an ngo" w:date="2018-12-12T12:05:00Z"/>
        </w:rPr>
      </w:pPr>
    </w:p>
    <w:p w14:paraId="6C501332" w14:textId="56FD44FF" w:rsidR="003A227B" w:rsidRDefault="003A227B" w:rsidP="0083417B">
      <w:pPr>
        <w:pStyle w:val="ListParagraph"/>
        <w:rPr>
          <w:ins w:id="1044" w:author="cong an ngo" w:date="2018-12-12T12:05:00Z"/>
        </w:rPr>
      </w:pPr>
    </w:p>
    <w:p w14:paraId="4D4CD0C3" w14:textId="16F1B8C9" w:rsidR="003A227B" w:rsidRDefault="003A227B" w:rsidP="0083417B">
      <w:pPr>
        <w:pStyle w:val="ListParagraph"/>
        <w:rPr>
          <w:ins w:id="1045" w:author="cong an ngo" w:date="2018-12-12T12:05:00Z"/>
        </w:rPr>
      </w:pPr>
    </w:p>
    <w:p w14:paraId="524AB8BB" w14:textId="179DC33D" w:rsidR="003A227B" w:rsidRDefault="003A227B" w:rsidP="0083417B">
      <w:pPr>
        <w:pStyle w:val="ListParagraph"/>
        <w:rPr>
          <w:ins w:id="1046" w:author="cong an ngo" w:date="2018-12-12T12:05:00Z"/>
        </w:rPr>
      </w:pPr>
    </w:p>
    <w:p w14:paraId="1A57C4D1" w14:textId="34264E9B" w:rsidR="003A227B" w:rsidRDefault="003A227B" w:rsidP="0083417B">
      <w:pPr>
        <w:pStyle w:val="ListParagraph"/>
        <w:rPr>
          <w:ins w:id="1047" w:author="cong an ngo" w:date="2018-12-12T12:05:00Z"/>
        </w:rPr>
      </w:pPr>
    </w:p>
    <w:p w14:paraId="3CA2717E" w14:textId="3EE8B8CE" w:rsidR="003A227B" w:rsidRDefault="003A227B" w:rsidP="0083417B">
      <w:pPr>
        <w:pStyle w:val="ListParagraph"/>
        <w:rPr>
          <w:ins w:id="1048" w:author="cong an ngo" w:date="2018-12-12T12:05:00Z"/>
        </w:rPr>
      </w:pPr>
    </w:p>
    <w:p w14:paraId="01067C00" w14:textId="70CFB236" w:rsidR="003A227B" w:rsidRDefault="003A227B" w:rsidP="0083417B">
      <w:pPr>
        <w:pStyle w:val="ListParagraph"/>
        <w:rPr>
          <w:ins w:id="1049" w:author="cong an ngo" w:date="2018-12-12T12:05:00Z"/>
        </w:rPr>
      </w:pPr>
    </w:p>
    <w:p w14:paraId="6AF4B3E2" w14:textId="48A5CAA1" w:rsidR="003A227B" w:rsidRDefault="003A227B" w:rsidP="0083417B">
      <w:pPr>
        <w:pStyle w:val="ListParagraph"/>
        <w:rPr>
          <w:ins w:id="1050" w:author="cong an ngo" w:date="2018-12-12T12:05:00Z"/>
        </w:rPr>
      </w:pPr>
    </w:p>
    <w:p w14:paraId="1B5B6120" w14:textId="1BA9CBEA" w:rsidR="003A227B" w:rsidRDefault="003A227B" w:rsidP="0083417B">
      <w:pPr>
        <w:pStyle w:val="ListParagraph"/>
        <w:rPr>
          <w:ins w:id="1051" w:author="cong an ngo" w:date="2018-12-12T12:05:00Z"/>
        </w:rPr>
      </w:pPr>
    </w:p>
    <w:p w14:paraId="5C0087D4" w14:textId="1B67B638" w:rsidR="003A227B" w:rsidRDefault="003A227B" w:rsidP="0083417B">
      <w:pPr>
        <w:pStyle w:val="ListParagraph"/>
        <w:rPr>
          <w:ins w:id="1052" w:author="cong an ngo" w:date="2018-12-12T12:05:00Z"/>
        </w:rPr>
      </w:pPr>
    </w:p>
    <w:p w14:paraId="74C652E4" w14:textId="7766D8C8" w:rsidR="003A227B" w:rsidRDefault="003A227B" w:rsidP="0083417B">
      <w:pPr>
        <w:pStyle w:val="ListParagraph"/>
        <w:rPr>
          <w:ins w:id="1053" w:author="cong an ngo" w:date="2018-12-12T12:05:00Z"/>
        </w:rPr>
      </w:pPr>
    </w:p>
    <w:p w14:paraId="3F97567C" w14:textId="2BDDA731" w:rsidR="003A227B" w:rsidRDefault="003A227B" w:rsidP="0083417B">
      <w:pPr>
        <w:pStyle w:val="ListParagraph"/>
        <w:rPr>
          <w:ins w:id="1054" w:author="cong an ngo" w:date="2018-12-12T12:05:00Z"/>
        </w:rPr>
      </w:pPr>
    </w:p>
    <w:p w14:paraId="7163DBF6" w14:textId="1EFA726B" w:rsidR="003A227B" w:rsidRDefault="003A227B" w:rsidP="0083417B">
      <w:pPr>
        <w:pStyle w:val="ListParagraph"/>
        <w:rPr>
          <w:ins w:id="1055" w:author="cong an ngo" w:date="2018-12-12T12:05:00Z"/>
        </w:rPr>
      </w:pPr>
    </w:p>
    <w:p w14:paraId="090424B4" w14:textId="7F00B8D8" w:rsidR="003A227B" w:rsidRDefault="003A227B" w:rsidP="0083417B">
      <w:pPr>
        <w:pStyle w:val="ListParagraph"/>
        <w:rPr>
          <w:ins w:id="1056" w:author="cong an ngo" w:date="2018-12-12T12:05:00Z"/>
        </w:rPr>
      </w:pPr>
    </w:p>
    <w:p w14:paraId="59C04428" w14:textId="40039EF4" w:rsidR="003A227B" w:rsidRDefault="003A227B" w:rsidP="0083417B">
      <w:pPr>
        <w:pStyle w:val="ListParagraph"/>
        <w:rPr>
          <w:ins w:id="1057" w:author="cong an ngo" w:date="2018-12-12T12:05:00Z"/>
        </w:rPr>
      </w:pPr>
    </w:p>
    <w:p w14:paraId="65F5CA1C" w14:textId="21577B5A" w:rsidR="003A227B" w:rsidRDefault="003A227B" w:rsidP="0083417B">
      <w:pPr>
        <w:pStyle w:val="ListParagraph"/>
        <w:rPr>
          <w:ins w:id="1058" w:author="cong an ngo" w:date="2018-12-12T12:05:00Z"/>
        </w:rPr>
      </w:pPr>
    </w:p>
    <w:p w14:paraId="3423E3BE" w14:textId="5FE4C4C4" w:rsidR="003A227B" w:rsidRDefault="003A227B" w:rsidP="0083417B">
      <w:pPr>
        <w:pStyle w:val="ListParagraph"/>
        <w:rPr>
          <w:ins w:id="1059" w:author="cong an ngo" w:date="2018-12-12T12:05:00Z"/>
        </w:rPr>
      </w:pPr>
    </w:p>
    <w:p w14:paraId="665D7DC0" w14:textId="2BAE13D4" w:rsidR="003A227B" w:rsidRDefault="003A227B" w:rsidP="0083417B">
      <w:pPr>
        <w:pStyle w:val="ListParagraph"/>
        <w:rPr>
          <w:ins w:id="1060" w:author="cong an ngo" w:date="2018-12-12T12:05:00Z"/>
        </w:rPr>
      </w:pPr>
    </w:p>
    <w:p w14:paraId="503B8721" w14:textId="16BBD209" w:rsidR="003A227B" w:rsidRDefault="003A227B" w:rsidP="0083417B">
      <w:pPr>
        <w:pStyle w:val="ListParagraph"/>
        <w:rPr>
          <w:ins w:id="1061" w:author="cong an ngo" w:date="2018-12-12T12:05:00Z"/>
        </w:rPr>
      </w:pPr>
    </w:p>
    <w:p w14:paraId="3E755CF7" w14:textId="377C4453" w:rsidR="003A227B" w:rsidRDefault="003A227B" w:rsidP="0083417B">
      <w:pPr>
        <w:pStyle w:val="ListParagraph"/>
        <w:rPr>
          <w:ins w:id="1062" w:author="cong an ngo" w:date="2018-12-12T12:05:00Z"/>
        </w:rPr>
      </w:pPr>
    </w:p>
    <w:p w14:paraId="355600C4" w14:textId="3F682629" w:rsidR="003A227B" w:rsidRDefault="003A227B" w:rsidP="0083417B">
      <w:pPr>
        <w:pStyle w:val="ListParagraph"/>
        <w:rPr>
          <w:ins w:id="1063" w:author="cong an ngo" w:date="2018-12-12T12:05:00Z"/>
        </w:rPr>
      </w:pPr>
    </w:p>
    <w:p w14:paraId="198CCD43" w14:textId="49AB3910" w:rsidR="003A227B" w:rsidRDefault="003A227B" w:rsidP="0083417B">
      <w:pPr>
        <w:pStyle w:val="ListParagraph"/>
        <w:rPr>
          <w:ins w:id="1064" w:author="cong an ngo" w:date="2018-12-12T12:05:00Z"/>
        </w:rPr>
      </w:pPr>
    </w:p>
    <w:p w14:paraId="48B8FDB8" w14:textId="7BEA4CB0" w:rsidR="003A227B" w:rsidRDefault="003A227B" w:rsidP="0083417B">
      <w:pPr>
        <w:pStyle w:val="ListParagraph"/>
        <w:rPr>
          <w:ins w:id="1065" w:author="cong an ngo" w:date="2018-12-12T12:05:00Z"/>
        </w:rPr>
      </w:pPr>
    </w:p>
    <w:p w14:paraId="668CFBC3" w14:textId="49A3638C" w:rsidR="003A227B" w:rsidRDefault="003A227B" w:rsidP="0083417B">
      <w:pPr>
        <w:pStyle w:val="ListParagraph"/>
        <w:rPr>
          <w:ins w:id="1066" w:author="cong an ngo" w:date="2018-12-12T12:05:00Z"/>
        </w:rPr>
      </w:pPr>
    </w:p>
    <w:p w14:paraId="1C2EC76E" w14:textId="49A58B12" w:rsidR="003A227B" w:rsidRDefault="003A227B" w:rsidP="0083417B">
      <w:pPr>
        <w:pStyle w:val="ListParagraph"/>
        <w:rPr>
          <w:ins w:id="1067" w:author="cong an ngo" w:date="2018-12-12T12:05:00Z"/>
        </w:rPr>
      </w:pPr>
    </w:p>
    <w:p w14:paraId="6ED50FA5" w14:textId="7EC63289" w:rsidR="003A227B" w:rsidDel="00281BE1" w:rsidRDefault="003A227B" w:rsidP="0083417B">
      <w:pPr>
        <w:pStyle w:val="ListParagraph"/>
        <w:rPr>
          <w:ins w:id="1068" w:author="cong an ngo" w:date="2018-12-12T12:05:00Z"/>
          <w:del w:id="1069" w:author="Thuy Dao Xuan" w:date="2018-12-12T13:08:00Z"/>
        </w:rPr>
      </w:pPr>
    </w:p>
    <w:p w14:paraId="148DACE1" w14:textId="1A2DF800" w:rsidR="003A227B" w:rsidDel="00281BE1" w:rsidRDefault="003A227B" w:rsidP="0083417B">
      <w:pPr>
        <w:pStyle w:val="ListParagraph"/>
        <w:rPr>
          <w:ins w:id="1070" w:author="cong an ngo" w:date="2018-12-12T12:05:00Z"/>
          <w:del w:id="1071" w:author="Thuy Dao Xuan" w:date="2018-12-12T13:08:00Z"/>
        </w:rPr>
      </w:pPr>
    </w:p>
    <w:p w14:paraId="708FDDAE" w14:textId="5A385991" w:rsidR="003A227B" w:rsidDel="00281BE1" w:rsidRDefault="003A227B" w:rsidP="0083417B">
      <w:pPr>
        <w:pStyle w:val="ListParagraph"/>
        <w:rPr>
          <w:ins w:id="1072" w:author="cong an ngo" w:date="2018-12-12T12:05:00Z"/>
          <w:del w:id="1073" w:author="Thuy Dao Xuan" w:date="2018-12-12T13:08:00Z"/>
        </w:rPr>
      </w:pPr>
    </w:p>
    <w:p w14:paraId="3ED0E52B" w14:textId="6EF48620" w:rsidR="003A227B" w:rsidDel="00281BE1" w:rsidRDefault="003A227B" w:rsidP="0083417B">
      <w:pPr>
        <w:pStyle w:val="ListParagraph"/>
        <w:rPr>
          <w:ins w:id="1074" w:author="cong an ngo" w:date="2018-12-12T12:05:00Z"/>
          <w:del w:id="1075" w:author="Thuy Dao Xuan" w:date="2018-12-12T13:08:00Z"/>
        </w:rPr>
      </w:pPr>
    </w:p>
    <w:p w14:paraId="35CA5BDB" w14:textId="2F32BF7E" w:rsidR="003A227B" w:rsidDel="00281BE1" w:rsidRDefault="003A227B" w:rsidP="0083417B">
      <w:pPr>
        <w:pStyle w:val="ListParagraph"/>
        <w:rPr>
          <w:ins w:id="1076" w:author="cong an ngo" w:date="2018-12-12T12:05:00Z"/>
          <w:del w:id="1077" w:author="Thuy Dao Xuan" w:date="2018-12-12T13:08:00Z"/>
        </w:rPr>
      </w:pPr>
    </w:p>
    <w:p w14:paraId="48E923EF" w14:textId="33145587" w:rsidR="003A227B" w:rsidDel="00281BE1" w:rsidRDefault="003A227B" w:rsidP="0083417B">
      <w:pPr>
        <w:pStyle w:val="ListParagraph"/>
        <w:rPr>
          <w:ins w:id="1078" w:author="cong an ngo" w:date="2018-12-12T12:05:00Z"/>
          <w:del w:id="1079" w:author="Thuy Dao Xuan" w:date="2018-12-12T13:08:00Z"/>
        </w:rPr>
      </w:pPr>
    </w:p>
    <w:p w14:paraId="22B33313" w14:textId="77777777" w:rsidR="003A227B" w:rsidRPr="0023733E" w:rsidDel="00281BE1" w:rsidRDefault="003A227B">
      <w:pPr>
        <w:pStyle w:val="ListParagraph"/>
        <w:rPr>
          <w:ins w:id="1080" w:author="cong an ngo" w:date="2018-12-12T12:04:00Z"/>
          <w:del w:id="1081" w:author="Thuy Dao Xuan" w:date="2018-12-12T13:08:00Z"/>
        </w:rPr>
        <w:pPrChange w:id="1082" w:author="cong an ngo" w:date="2018-12-12T11:53:00Z">
          <w:pPr>
            <w:pStyle w:val="Heading1"/>
            <w:spacing w:after="120" w:line="360" w:lineRule="auto"/>
          </w:pPr>
        </w:pPrChange>
      </w:pPr>
    </w:p>
    <w:p w14:paraId="142EE8AE" w14:textId="594D0FAC" w:rsidR="00624056" w:rsidRPr="0083417B" w:rsidRDefault="00624056">
      <w:pPr>
        <w:spacing w:after="120" w:line="360" w:lineRule="auto"/>
        <w:rPr>
          <w:rFonts w:asciiTheme="majorHAnsi" w:hAnsiTheme="majorHAnsi" w:cstheme="majorHAnsi"/>
          <w:lang w:val="en-US"/>
          <w:rPrChange w:id="1083" w:author="cong an ngo" w:date="2018-12-12T11:55:00Z">
            <w:rPr>
              <w:rFonts w:asciiTheme="majorHAnsi" w:hAnsiTheme="majorHAnsi" w:cstheme="majorHAnsi"/>
            </w:rPr>
          </w:rPrChange>
        </w:rPr>
      </w:pPr>
      <w:del w:id="1084" w:author="cong an ngo" w:date="2018-12-12T12:03:00Z">
        <w:r w:rsidRPr="0083417B" w:rsidDel="008D65DB">
          <w:rPr>
            <w:rFonts w:asciiTheme="majorHAnsi" w:hAnsiTheme="majorHAnsi" w:cstheme="majorHAnsi"/>
            <w:rPrChange w:id="1085" w:author="cong an ngo" w:date="2018-12-12T11:55:00Z">
              <w:rPr/>
            </w:rPrChange>
          </w:rPr>
          <w:br w:type="page"/>
        </w:r>
      </w:del>
    </w:p>
    <w:p w14:paraId="4AE8912E" w14:textId="1D12AB19" w:rsidR="00624056" w:rsidRDefault="00624056" w:rsidP="002376B7">
      <w:pPr>
        <w:pStyle w:val="Heading1"/>
        <w:spacing w:after="120" w:line="360" w:lineRule="auto"/>
        <w:rPr>
          <w:ins w:id="1086" w:author="cong an ngo" w:date="2018-12-12T12:20:00Z"/>
          <w:lang w:val="vi-VN"/>
        </w:rPr>
      </w:pPr>
      <w:bookmarkStart w:id="1087" w:name="_Toc532383211"/>
      <w:r w:rsidRPr="00D51F45">
        <w:rPr>
          <w:lang w:val="vi-VN"/>
        </w:rPr>
        <w:lastRenderedPageBreak/>
        <w:t>DANH MỤC CÁC BẢNG</w:t>
      </w:r>
      <w:bookmarkEnd w:id="1087"/>
    </w:p>
    <w:p w14:paraId="11DDAD66" w14:textId="29261042" w:rsidR="006510C4" w:rsidRPr="0023733E" w:rsidDel="00316B61" w:rsidRDefault="006510C4">
      <w:pPr>
        <w:pStyle w:val="TableofFigures"/>
        <w:tabs>
          <w:tab w:val="right" w:leader="dot" w:pos="10170"/>
        </w:tabs>
        <w:spacing w:after="120" w:line="360" w:lineRule="auto"/>
        <w:rPr>
          <w:ins w:id="1088" w:author="cong an ngo" w:date="2018-12-12T12:20:00Z"/>
          <w:del w:id="1089" w:author="Thuy Dao Xuan" w:date="2018-12-12T13:08:00Z"/>
          <w:rFonts w:asciiTheme="majorHAnsi" w:hAnsiTheme="majorHAnsi" w:cstheme="majorHAnsi"/>
          <w:noProof/>
          <w:sz w:val="26"/>
          <w:szCs w:val="26"/>
        </w:rPr>
        <w:pPrChange w:id="1090" w:author="Thuy Dao Xuan" w:date="2018-12-12T13:08:00Z">
          <w:pPr>
            <w:pStyle w:val="TableofFigures"/>
            <w:tabs>
              <w:tab w:val="right" w:leader="dot" w:pos="9393"/>
            </w:tabs>
            <w:spacing w:after="120" w:line="360" w:lineRule="auto"/>
          </w:pPr>
        </w:pPrChange>
      </w:pPr>
      <w:ins w:id="1091" w:author="cong an ngo" w:date="2018-12-12T12:20:00Z">
        <w:del w:id="1092" w:author="Thuy Dao Xuan" w:date="2018-12-12T13:08:00Z">
          <w:r w:rsidRPr="0023733E" w:rsidDel="00316B61">
            <w:rPr>
              <w:rFonts w:asciiTheme="majorHAnsi" w:hAnsiTheme="majorHAnsi" w:cstheme="majorHAnsi"/>
              <w:color w:val="000000"/>
              <w:sz w:val="26"/>
              <w:szCs w:val="26"/>
            </w:rPr>
            <w:delText>Bảng 1. Bả</w:delText>
          </w:r>
          <w:r w:rsidRPr="00316B61" w:rsidDel="00316B61">
            <w:rPr>
              <w:rFonts w:asciiTheme="majorHAnsi" w:hAnsiTheme="majorHAnsi" w:cstheme="majorHAnsi"/>
              <w:color w:val="000000"/>
              <w:sz w:val="26"/>
              <w:szCs w:val="26"/>
            </w:rPr>
            <w:delText>ng mô tả các actor trong use case diagram</w:delText>
          </w:r>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093"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094" w:author="Thuy Dao Xuan" w:date="2018-12-12T13:08:00Z">
                <w:rPr>
                  <w:rFonts w:asciiTheme="majorHAnsi" w:hAnsiTheme="majorHAnsi" w:cstheme="majorHAnsi"/>
                  <w:noProof/>
                  <w:sz w:val="26"/>
                  <w:szCs w:val="26"/>
                </w:rPr>
              </w:rPrChange>
            </w:rPr>
            <w:fldChar w:fldCharType="separate"/>
          </w:r>
        </w:del>
      </w:ins>
      <w:ins w:id="1095" w:author="cong an ngo" w:date="2018-12-12T12:21:00Z">
        <w:del w:id="1096" w:author="Thuy Dao Xuan" w:date="2018-12-12T13:08:00Z">
          <w:r w:rsidRPr="00316B61" w:rsidDel="00316B61">
            <w:rPr>
              <w:rFonts w:asciiTheme="majorHAnsi" w:hAnsiTheme="majorHAnsi" w:cstheme="majorHAnsi"/>
              <w:noProof/>
              <w:webHidden/>
              <w:sz w:val="26"/>
              <w:szCs w:val="26"/>
            </w:rPr>
            <w:delText>6</w:delText>
          </w:r>
        </w:del>
      </w:ins>
      <w:ins w:id="1097" w:author="cong an ngo" w:date="2018-12-12T12:20:00Z">
        <w:del w:id="1098" w:author="Thuy Dao Xuan" w:date="2018-12-12T13:08:00Z">
          <w:r w:rsidRPr="00316B61" w:rsidDel="00316B61">
            <w:rPr>
              <w:rFonts w:asciiTheme="majorHAnsi" w:hAnsiTheme="majorHAnsi" w:cstheme="majorHAnsi"/>
              <w:noProof/>
              <w:sz w:val="26"/>
              <w:szCs w:val="26"/>
              <w:rPrChange w:id="1099" w:author="Thuy Dao Xuan" w:date="2018-12-12T13:08:00Z">
                <w:rPr>
                  <w:rFonts w:asciiTheme="majorHAnsi" w:hAnsiTheme="majorHAnsi" w:cstheme="majorHAnsi"/>
                  <w:noProof/>
                  <w:sz w:val="26"/>
                  <w:szCs w:val="26"/>
                </w:rPr>
              </w:rPrChange>
            </w:rPr>
            <w:fldChar w:fldCharType="end"/>
          </w:r>
        </w:del>
      </w:ins>
    </w:p>
    <w:p w14:paraId="0051EDD0" w14:textId="5C53592E" w:rsidR="006510C4" w:rsidRPr="0023733E" w:rsidDel="00316B61" w:rsidRDefault="006510C4">
      <w:pPr>
        <w:pStyle w:val="TableofFigures"/>
        <w:tabs>
          <w:tab w:val="right" w:leader="dot" w:pos="10170"/>
        </w:tabs>
        <w:spacing w:after="120" w:line="360" w:lineRule="auto"/>
        <w:rPr>
          <w:ins w:id="1100" w:author="cong an ngo" w:date="2018-12-12T12:20:00Z"/>
          <w:del w:id="1101" w:author="Thuy Dao Xuan" w:date="2018-12-12T13:08:00Z"/>
          <w:rFonts w:asciiTheme="majorHAnsi" w:hAnsiTheme="majorHAnsi" w:cstheme="majorHAnsi"/>
          <w:noProof/>
          <w:sz w:val="26"/>
          <w:szCs w:val="26"/>
        </w:rPr>
        <w:pPrChange w:id="1102" w:author="Thuy Dao Xuan" w:date="2018-12-12T13:08:00Z">
          <w:pPr>
            <w:pStyle w:val="TableofFigures"/>
            <w:tabs>
              <w:tab w:val="right" w:leader="dot" w:pos="9393"/>
            </w:tabs>
            <w:spacing w:after="120" w:line="360" w:lineRule="auto"/>
          </w:pPr>
        </w:pPrChange>
      </w:pPr>
      <w:ins w:id="1103" w:author="cong an ngo" w:date="2018-12-12T12:20:00Z">
        <w:del w:id="1104" w:author="Thuy Dao Xuan" w:date="2018-12-12T13:08:00Z">
          <w:r w:rsidRPr="0023733E" w:rsidDel="00316B61">
            <w:rPr>
              <w:rFonts w:asciiTheme="majorHAnsi" w:hAnsiTheme="majorHAnsi" w:cstheme="majorHAnsi"/>
              <w:color w:val="000000"/>
              <w:sz w:val="26"/>
              <w:szCs w:val="26"/>
            </w:rPr>
            <w:delText>Bảng 2. B</w:delText>
          </w:r>
          <w:r w:rsidRPr="00316B61" w:rsidDel="00316B61">
            <w:rPr>
              <w:rFonts w:asciiTheme="majorHAnsi" w:hAnsiTheme="majorHAnsi" w:cstheme="majorHAnsi"/>
              <w:color w:val="000000"/>
              <w:sz w:val="26"/>
              <w:szCs w:val="26"/>
            </w:rPr>
            <w:delText>ảng mô tả các use case trong use case diagram</w:delText>
          </w:r>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05"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06" w:author="Thuy Dao Xuan" w:date="2018-12-12T13:08:00Z">
                <w:rPr>
                  <w:rFonts w:asciiTheme="majorHAnsi" w:hAnsiTheme="majorHAnsi" w:cstheme="majorHAnsi"/>
                  <w:noProof/>
                  <w:sz w:val="26"/>
                  <w:szCs w:val="26"/>
                </w:rPr>
              </w:rPrChange>
            </w:rPr>
            <w:fldChar w:fldCharType="separate"/>
          </w:r>
        </w:del>
      </w:ins>
      <w:ins w:id="1107" w:author="cong an ngo" w:date="2018-12-12T12:21:00Z">
        <w:del w:id="1108" w:author="Thuy Dao Xuan" w:date="2018-12-12T13:08:00Z">
          <w:r w:rsidRPr="00316B61" w:rsidDel="00316B61">
            <w:rPr>
              <w:rFonts w:asciiTheme="majorHAnsi" w:hAnsiTheme="majorHAnsi" w:cstheme="majorHAnsi"/>
              <w:noProof/>
              <w:webHidden/>
              <w:sz w:val="26"/>
              <w:szCs w:val="26"/>
            </w:rPr>
            <w:delText>7</w:delText>
          </w:r>
        </w:del>
      </w:ins>
      <w:ins w:id="1109" w:author="cong an ngo" w:date="2018-12-12T12:20:00Z">
        <w:del w:id="1110" w:author="Thuy Dao Xuan" w:date="2018-12-12T13:08:00Z">
          <w:r w:rsidRPr="00316B61" w:rsidDel="00316B61">
            <w:rPr>
              <w:rFonts w:asciiTheme="majorHAnsi" w:hAnsiTheme="majorHAnsi" w:cstheme="majorHAnsi"/>
              <w:noProof/>
              <w:sz w:val="26"/>
              <w:szCs w:val="26"/>
              <w:rPrChange w:id="1111" w:author="Thuy Dao Xuan" w:date="2018-12-12T13:08:00Z">
                <w:rPr>
                  <w:rFonts w:asciiTheme="majorHAnsi" w:hAnsiTheme="majorHAnsi" w:cstheme="majorHAnsi"/>
                  <w:noProof/>
                  <w:sz w:val="26"/>
                  <w:szCs w:val="26"/>
                </w:rPr>
              </w:rPrChange>
            </w:rPr>
            <w:fldChar w:fldCharType="end"/>
          </w:r>
        </w:del>
      </w:ins>
    </w:p>
    <w:p w14:paraId="621CEA2D" w14:textId="4FE8E2F5" w:rsidR="006510C4" w:rsidRPr="0023733E" w:rsidDel="00316B61" w:rsidRDefault="006510C4">
      <w:pPr>
        <w:pStyle w:val="TableofFigures"/>
        <w:tabs>
          <w:tab w:val="right" w:leader="dot" w:pos="10170"/>
        </w:tabs>
        <w:spacing w:after="120" w:line="360" w:lineRule="auto"/>
        <w:rPr>
          <w:ins w:id="1112" w:author="cong an ngo" w:date="2018-12-12T12:20:00Z"/>
          <w:del w:id="1113" w:author="Thuy Dao Xuan" w:date="2018-12-12T13:08:00Z"/>
          <w:rFonts w:asciiTheme="majorHAnsi" w:hAnsiTheme="majorHAnsi" w:cstheme="majorHAnsi"/>
          <w:noProof/>
          <w:sz w:val="26"/>
          <w:szCs w:val="26"/>
        </w:rPr>
        <w:pPrChange w:id="1114" w:author="Thuy Dao Xuan" w:date="2018-12-12T13:08:00Z">
          <w:pPr>
            <w:pStyle w:val="TableofFigures"/>
            <w:tabs>
              <w:tab w:val="right" w:leader="dot" w:pos="9393"/>
            </w:tabs>
            <w:spacing w:after="120" w:line="360" w:lineRule="auto"/>
          </w:pPr>
        </w:pPrChange>
      </w:pPr>
      <w:ins w:id="1115" w:author="cong an ngo" w:date="2018-12-12T12:21:00Z">
        <w:del w:id="1116" w:author="Thuy Dao Xuan" w:date="2018-12-12T13:08:00Z">
          <w:r w:rsidRPr="0023733E" w:rsidDel="00316B61">
            <w:rPr>
              <w:rFonts w:asciiTheme="majorHAnsi" w:hAnsiTheme="majorHAnsi" w:cstheme="majorHAnsi"/>
              <w:color w:val="000000"/>
              <w:sz w:val="26"/>
              <w:szCs w:val="26"/>
            </w:rPr>
            <w:delText>Bảng 3. Danh sách các th</w:delText>
          </w:r>
          <w:r w:rsidRPr="00316B61" w:rsidDel="00316B61">
            <w:rPr>
              <w:rFonts w:asciiTheme="majorHAnsi" w:hAnsiTheme="majorHAnsi" w:cstheme="majorHAnsi"/>
              <w:color w:val="000000"/>
              <w:sz w:val="26"/>
              <w:szCs w:val="26"/>
            </w:rPr>
            <w:delText>ủ tục trong cơ sở dữ liệu</w:delText>
          </w:r>
        </w:del>
      </w:ins>
      <w:ins w:id="1117" w:author="cong an ngo" w:date="2018-12-12T12:20:00Z">
        <w:del w:id="1118" w:author="Thuy Dao Xuan" w:date="2018-12-12T13:08:00Z">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19"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20" w:author="Thuy Dao Xuan" w:date="2018-12-12T13:08:00Z">
                <w:rPr>
                  <w:rFonts w:asciiTheme="majorHAnsi" w:hAnsiTheme="majorHAnsi" w:cstheme="majorHAnsi"/>
                  <w:noProof/>
                  <w:sz w:val="26"/>
                  <w:szCs w:val="26"/>
                </w:rPr>
              </w:rPrChange>
            </w:rPr>
            <w:fldChar w:fldCharType="separate"/>
          </w:r>
        </w:del>
      </w:ins>
      <w:ins w:id="1121" w:author="cong an ngo" w:date="2018-12-12T12:21:00Z">
        <w:del w:id="1122" w:author="Thuy Dao Xuan" w:date="2018-12-12T13:08:00Z">
          <w:r w:rsidRPr="00316B61" w:rsidDel="00316B61">
            <w:rPr>
              <w:rFonts w:asciiTheme="majorHAnsi" w:hAnsiTheme="majorHAnsi" w:cstheme="majorHAnsi"/>
              <w:noProof/>
              <w:webHidden/>
              <w:sz w:val="26"/>
              <w:szCs w:val="26"/>
            </w:rPr>
            <w:delText>9</w:delText>
          </w:r>
        </w:del>
      </w:ins>
      <w:ins w:id="1123" w:author="cong an ngo" w:date="2018-12-12T12:20:00Z">
        <w:del w:id="1124" w:author="Thuy Dao Xuan" w:date="2018-12-12T13:08:00Z">
          <w:r w:rsidRPr="00316B61" w:rsidDel="00316B61">
            <w:rPr>
              <w:rFonts w:asciiTheme="majorHAnsi" w:hAnsiTheme="majorHAnsi" w:cstheme="majorHAnsi"/>
              <w:noProof/>
              <w:sz w:val="26"/>
              <w:szCs w:val="26"/>
              <w:rPrChange w:id="1125" w:author="Thuy Dao Xuan" w:date="2018-12-12T13:08:00Z">
                <w:rPr>
                  <w:rFonts w:asciiTheme="majorHAnsi" w:hAnsiTheme="majorHAnsi" w:cstheme="majorHAnsi"/>
                  <w:noProof/>
                  <w:sz w:val="26"/>
                  <w:szCs w:val="26"/>
                </w:rPr>
              </w:rPrChange>
            </w:rPr>
            <w:fldChar w:fldCharType="end"/>
          </w:r>
        </w:del>
      </w:ins>
    </w:p>
    <w:p w14:paraId="0A50A13C" w14:textId="10033F2B" w:rsidR="006510C4" w:rsidRPr="0023733E" w:rsidDel="00316B61" w:rsidRDefault="006510C4">
      <w:pPr>
        <w:pStyle w:val="TableofFigures"/>
        <w:tabs>
          <w:tab w:val="right" w:leader="dot" w:pos="10170"/>
        </w:tabs>
        <w:spacing w:after="120" w:line="360" w:lineRule="auto"/>
        <w:rPr>
          <w:ins w:id="1126" w:author="cong an ngo" w:date="2018-12-12T12:20:00Z"/>
          <w:del w:id="1127" w:author="Thuy Dao Xuan" w:date="2018-12-12T13:08:00Z"/>
          <w:rFonts w:asciiTheme="majorHAnsi" w:hAnsiTheme="majorHAnsi" w:cstheme="majorHAnsi"/>
          <w:noProof/>
          <w:sz w:val="26"/>
          <w:szCs w:val="26"/>
        </w:rPr>
        <w:pPrChange w:id="1128" w:author="Thuy Dao Xuan" w:date="2018-12-12T13:08:00Z">
          <w:pPr>
            <w:pStyle w:val="TableofFigures"/>
            <w:tabs>
              <w:tab w:val="right" w:leader="dot" w:pos="9393"/>
            </w:tabs>
            <w:spacing w:after="120" w:line="360" w:lineRule="auto"/>
          </w:pPr>
        </w:pPrChange>
      </w:pPr>
      <w:ins w:id="1129" w:author="cong an ngo" w:date="2018-12-12T12:21:00Z">
        <w:del w:id="1130" w:author="Thuy Dao Xuan" w:date="2018-12-12T13:08:00Z">
          <w:r w:rsidRPr="0023733E" w:rsidDel="00316B61">
            <w:rPr>
              <w:rFonts w:asciiTheme="majorHAnsi" w:hAnsiTheme="majorHAnsi" w:cstheme="majorHAnsi"/>
              <w:color w:val="000000"/>
              <w:sz w:val="26"/>
              <w:szCs w:val="26"/>
            </w:rPr>
            <w:delText>Bảng 4. M</w:delText>
          </w:r>
          <w:r w:rsidRPr="00316B61" w:rsidDel="00316B61">
            <w:rPr>
              <w:rFonts w:asciiTheme="majorHAnsi" w:hAnsiTheme="majorHAnsi" w:cstheme="majorHAnsi"/>
              <w:color w:val="000000"/>
              <w:sz w:val="26"/>
              <w:szCs w:val="26"/>
            </w:rPr>
            <w:delText>ột số trigger nổi bật</w:delText>
          </w:r>
        </w:del>
      </w:ins>
      <w:ins w:id="1131" w:author="cong an ngo" w:date="2018-12-12T12:20:00Z">
        <w:del w:id="1132" w:author="Thuy Dao Xuan" w:date="2018-12-12T13:08:00Z">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33"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34" w:author="Thuy Dao Xuan" w:date="2018-12-12T13:08:00Z">
                <w:rPr>
                  <w:rFonts w:asciiTheme="majorHAnsi" w:hAnsiTheme="majorHAnsi" w:cstheme="majorHAnsi"/>
                  <w:noProof/>
                  <w:sz w:val="26"/>
                  <w:szCs w:val="26"/>
                </w:rPr>
              </w:rPrChange>
            </w:rPr>
            <w:fldChar w:fldCharType="separate"/>
          </w:r>
        </w:del>
      </w:ins>
      <w:ins w:id="1135" w:author="cong an ngo" w:date="2018-12-12T12:21:00Z">
        <w:del w:id="1136" w:author="Thuy Dao Xuan" w:date="2018-12-12T13:08:00Z">
          <w:r w:rsidRPr="00316B61" w:rsidDel="00316B61">
            <w:rPr>
              <w:rFonts w:asciiTheme="majorHAnsi" w:hAnsiTheme="majorHAnsi" w:cstheme="majorHAnsi"/>
              <w:noProof/>
              <w:webHidden/>
              <w:sz w:val="26"/>
              <w:szCs w:val="26"/>
            </w:rPr>
            <w:delText>9</w:delText>
          </w:r>
        </w:del>
      </w:ins>
      <w:ins w:id="1137" w:author="cong an ngo" w:date="2018-12-12T12:20:00Z">
        <w:del w:id="1138" w:author="Thuy Dao Xuan" w:date="2018-12-12T13:08:00Z">
          <w:r w:rsidRPr="00316B61" w:rsidDel="00316B61">
            <w:rPr>
              <w:rFonts w:asciiTheme="majorHAnsi" w:hAnsiTheme="majorHAnsi" w:cstheme="majorHAnsi"/>
              <w:noProof/>
              <w:sz w:val="26"/>
              <w:szCs w:val="26"/>
              <w:rPrChange w:id="1139" w:author="Thuy Dao Xuan" w:date="2018-12-12T13:08:00Z">
                <w:rPr>
                  <w:rFonts w:asciiTheme="majorHAnsi" w:hAnsiTheme="majorHAnsi" w:cstheme="majorHAnsi"/>
                  <w:noProof/>
                  <w:sz w:val="26"/>
                  <w:szCs w:val="26"/>
                </w:rPr>
              </w:rPrChange>
            </w:rPr>
            <w:fldChar w:fldCharType="end"/>
          </w:r>
        </w:del>
      </w:ins>
    </w:p>
    <w:p w14:paraId="52463757" w14:textId="69A532CA" w:rsidR="006510C4" w:rsidRPr="0023733E" w:rsidDel="00316B61" w:rsidRDefault="006510C4">
      <w:pPr>
        <w:pStyle w:val="TableofFigures"/>
        <w:tabs>
          <w:tab w:val="right" w:leader="dot" w:pos="10170"/>
        </w:tabs>
        <w:spacing w:after="120" w:line="360" w:lineRule="auto"/>
        <w:rPr>
          <w:ins w:id="1140" w:author="cong an ngo" w:date="2018-12-12T12:20:00Z"/>
          <w:del w:id="1141" w:author="Thuy Dao Xuan" w:date="2018-12-12T13:08:00Z"/>
          <w:rFonts w:asciiTheme="majorHAnsi" w:hAnsiTheme="majorHAnsi" w:cstheme="majorHAnsi"/>
          <w:noProof/>
          <w:sz w:val="26"/>
          <w:szCs w:val="26"/>
        </w:rPr>
        <w:pPrChange w:id="1142" w:author="Thuy Dao Xuan" w:date="2018-12-12T13:08:00Z">
          <w:pPr>
            <w:pStyle w:val="TableofFigures"/>
            <w:tabs>
              <w:tab w:val="right" w:leader="dot" w:pos="9393"/>
            </w:tabs>
            <w:spacing w:after="120" w:line="360" w:lineRule="auto"/>
          </w:pPr>
        </w:pPrChange>
      </w:pPr>
      <w:ins w:id="1143" w:author="cong an ngo" w:date="2018-12-12T12:21:00Z">
        <w:del w:id="1144" w:author="Thuy Dao Xuan" w:date="2018-12-12T13:08:00Z">
          <w:r w:rsidRPr="0023733E" w:rsidDel="00316B61">
            <w:rPr>
              <w:rFonts w:asciiTheme="majorHAnsi" w:hAnsiTheme="majorHAnsi" w:cstheme="majorHAnsi"/>
              <w:color w:val="000000"/>
              <w:sz w:val="26"/>
              <w:szCs w:val="26"/>
            </w:rPr>
            <w:delText>Bảng 5. Transaction</w:delText>
          </w:r>
        </w:del>
      </w:ins>
      <w:ins w:id="1145" w:author="cong an ngo" w:date="2018-12-12T12:20:00Z">
        <w:del w:id="1146" w:author="Thuy Dao Xuan" w:date="2018-12-12T13:08:00Z">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47"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48" w:author="Thuy Dao Xuan" w:date="2018-12-12T13:08:00Z">
                <w:rPr>
                  <w:rFonts w:asciiTheme="majorHAnsi" w:hAnsiTheme="majorHAnsi" w:cstheme="majorHAnsi"/>
                  <w:noProof/>
                  <w:sz w:val="26"/>
                  <w:szCs w:val="26"/>
                </w:rPr>
              </w:rPrChange>
            </w:rPr>
            <w:fldChar w:fldCharType="separate"/>
          </w:r>
        </w:del>
      </w:ins>
      <w:ins w:id="1149" w:author="cong an ngo" w:date="2018-12-12T12:21:00Z">
        <w:del w:id="1150" w:author="Thuy Dao Xuan" w:date="2018-12-12T13:08:00Z">
          <w:r w:rsidRPr="00316B61" w:rsidDel="00316B61">
            <w:rPr>
              <w:rFonts w:asciiTheme="majorHAnsi" w:hAnsiTheme="majorHAnsi" w:cstheme="majorHAnsi"/>
              <w:noProof/>
              <w:webHidden/>
              <w:sz w:val="26"/>
              <w:szCs w:val="26"/>
            </w:rPr>
            <w:delText>11</w:delText>
          </w:r>
        </w:del>
      </w:ins>
      <w:ins w:id="1151" w:author="cong an ngo" w:date="2018-12-12T12:20:00Z">
        <w:del w:id="1152" w:author="Thuy Dao Xuan" w:date="2018-12-12T13:08:00Z">
          <w:r w:rsidRPr="00316B61" w:rsidDel="00316B61">
            <w:rPr>
              <w:rFonts w:asciiTheme="majorHAnsi" w:hAnsiTheme="majorHAnsi" w:cstheme="majorHAnsi"/>
              <w:noProof/>
              <w:sz w:val="26"/>
              <w:szCs w:val="26"/>
              <w:rPrChange w:id="1153" w:author="Thuy Dao Xuan" w:date="2018-12-12T13:08:00Z">
                <w:rPr>
                  <w:rFonts w:asciiTheme="majorHAnsi" w:hAnsiTheme="majorHAnsi" w:cstheme="majorHAnsi"/>
                  <w:noProof/>
                  <w:sz w:val="26"/>
                  <w:szCs w:val="26"/>
                </w:rPr>
              </w:rPrChange>
            </w:rPr>
            <w:fldChar w:fldCharType="end"/>
          </w:r>
        </w:del>
      </w:ins>
    </w:p>
    <w:p w14:paraId="6AC5D573" w14:textId="4C7118BB" w:rsidR="006510C4" w:rsidRPr="0023733E" w:rsidDel="00316B61" w:rsidRDefault="006510C4">
      <w:pPr>
        <w:pStyle w:val="TableofFigures"/>
        <w:tabs>
          <w:tab w:val="right" w:leader="dot" w:pos="10170"/>
        </w:tabs>
        <w:spacing w:after="120" w:line="360" w:lineRule="auto"/>
        <w:rPr>
          <w:ins w:id="1154" w:author="cong an ngo" w:date="2018-12-12T12:20:00Z"/>
          <w:del w:id="1155" w:author="Thuy Dao Xuan" w:date="2018-12-12T13:08:00Z"/>
          <w:rFonts w:asciiTheme="majorHAnsi" w:hAnsiTheme="majorHAnsi" w:cstheme="majorHAnsi"/>
          <w:noProof/>
          <w:sz w:val="26"/>
          <w:szCs w:val="26"/>
        </w:rPr>
        <w:pPrChange w:id="1156" w:author="Thuy Dao Xuan" w:date="2018-12-12T13:08:00Z">
          <w:pPr>
            <w:pStyle w:val="TableofFigures"/>
            <w:tabs>
              <w:tab w:val="right" w:leader="dot" w:pos="9393"/>
            </w:tabs>
            <w:spacing w:after="120" w:line="360" w:lineRule="auto"/>
          </w:pPr>
        </w:pPrChange>
      </w:pPr>
      <w:ins w:id="1157" w:author="cong an ngo" w:date="2018-12-12T12:21:00Z">
        <w:del w:id="1158" w:author="Thuy Dao Xuan" w:date="2018-12-12T13:08:00Z">
          <w:r w:rsidRPr="0023733E" w:rsidDel="00316B61">
            <w:rPr>
              <w:rFonts w:asciiTheme="majorHAnsi" w:hAnsiTheme="majorHAnsi" w:cstheme="majorHAnsi"/>
              <w:color w:val="000000"/>
              <w:sz w:val="26"/>
              <w:szCs w:val="26"/>
            </w:rPr>
            <w:delText>Bảng 6. Concurrency control</w:delText>
          </w:r>
        </w:del>
      </w:ins>
      <w:ins w:id="1159" w:author="cong an ngo" w:date="2018-12-12T12:20:00Z">
        <w:del w:id="1160" w:author="Thuy Dao Xuan" w:date="2018-12-12T13:08:00Z">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61"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62" w:author="Thuy Dao Xuan" w:date="2018-12-12T13:08:00Z">
                <w:rPr>
                  <w:rFonts w:asciiTheme="majorHAnsi" w:hAnsiTheme="majorHAnsi" w:cstheme="majorHAnsi"/>
                  <w:noProof/>
                  <w:sz w:val="26"/>
                  <w:szCs w:val="26"/>
                </w:rPr>
              </w:rPrChange>
            </w:rPr>
            <w:fldChar w:fldCharType="separate"/>
          </w:r>
        </w:del>
      </w:ins>
      <w:ins w:id="1163" w:author="cong an ngo" w:date="2018-12-12T12:21:00Z">
        <w:del w:id="1164" w:author="Thuy Dao Xuan" w:date="2018-12-12T13:08:00Z">
          <w:r w:rsidRPr="00316B61" w:rsidDel="00316B61">
            <w:rPr>
              <w:rFonts w:asciiTheme="majorHAnsi" w:hAnsiTheme="majorHAnsi" w:cstheme="majorHAnsi"/>
              <w:noProof/>
              <w:webHidden/>
              <w:sz w:val="26"/>
              <w:szCs w:val="26"/>
            </w:rPr>
            <w:delText>12</w:delText>
          </w:r>
        </w:del>
      </w:ins>
      <w:ins w:id="1165" w:author="cong an ngo" w:date="2018-12-12T12:20:00Z">
        <w:del w:id="1166" w:author="Thuy Dao Xuan" w:date="2018-12-12T13:08:00Z">
          <w:r w:rsidRPr="00316B61" w:rsidDel="00316B61">
            <w:rPr>
              <w:rFonts w:asciiTheme="majorHAnsi" w:hAnsiTheme="majorHAnsi" w:cstheme="majorHAnsi"/>
              <w:noProof/>
              <w:sz w:val="26"/>
              <w:szCs w:val="26"/>
              <w:rPrChange w:id="1167" w:author="Thuy Dao Xuan" w:date="2018-12-12T13:08:00Z">
                <w:rPr>
                  <w:rFonts w:asciiTheme="majorHAnsi" w:hAnsiTheme="majorHAnsi" w:cstheme="majorHAnsi"/>
                  <w:noProof/>
                  <w:sz w:val="26"/>
                  <w:szCs w:val="26"/>
                </w:rPr>
              </w:rPrChange>
            </w:rPr>
            <w:fldChar w:fldCharType="end"/>
          </w:r>
        </w:del>
      </w:ins>
    </w:p>
    <w:p w14:paraId="4715F87C" w14:textId="0715030D" w:rsidR="003A227B" w:rsidRPr="00316B61" w:rsidDel="00316B61" w:rsidRDefault="006510C4">
      <w:pPr>
        <w:pStyle w:val="TableofFigures"/>
        <w:tabs>
          <w:tab w:val="right" w:leader="dot" w:pos="10170"/>
        </w:tabs>
        <w:spacing w:after="120" w:line="360" w:lineRule="auto"/>
        <w:rPr>
          <w:ins w:id="1168" w:author="cong an ngo" w:date="2018-12-12T12:05:00Z"/>
          <w:del w:id="1169" w:author="Thuy Dao Xuan" w:date="2018-12-12T13:08:00Z"/>
          <w:rFonts w:asciiTheme="majorHAnsi" w:hAnsiTheme="majorHAnsi" w:cstheme="majorHAnsi"/>
          <w:noProof/>
          <w:sz w:val="26"/>
          <w:szCs w:val="26"/>
          <w:rPrChange w:id="1170" w:author="Thuy Dao Xuan" w:date="2018-12-12T13:08:00Z">
            <w:rPr>
              <w:ins w:id="1171" w:author="cong an ngo" w:date="2018-12-12T12:05:00Z"/>
              <w:del w:id="1172" w:author="Thuy Dao Xuan" w:date="2018-12-12T13:08:00Z"/>
              <w:rFonts w:ascii="Times New Roman" w:hAnsi="Times New Roman" w:cs="Times New Roman"/>
              <w:noProof/>
              <w:sz w:val="26"/>
              <w:szCs w:val="26"/>
            </w:rPr>
          </w:rPrChange>
        </w:rPr>
        <w:pPrChange w:id="1173" w:author="Thuy Dao Xuan" w:date="2018-12-12T13:08:00Z">
          <w:pPr>
            <w:pStyle w:val="TableofFigures"/>
            <w:tabs>
              <w:tab w:val="right" w:leader="dot" w:pos="9393"/>
            </w:tabs>
            <w:spacing w:after="120" w:line="360" w:lineRule="auto"/>
          </w:pPr>
        </w:pPrChange>
      </w:pPr>
      <w:ins w:id="1174" w:author="cong an ngo" w:date="2018-12-12T12:21:00Z">
        <w:del w:id="1175" w:author="Thuy Dao Xuan" w:date="2018-12-12T13:08:00Z">
          <w:r w:rsidRPr="0023733E" w:rsidDel="00316B61">
            <w:rPr>
              <w:rFonts w:asciiTheme="majorHAnsi" w:hAnsiTheme="majorHAnsi" w:cstheme="majorHAnsi"/>
              <w:color w:val="000000"/>
              <w:sz w:val="26"/>
              <w:szCs w:val="26"/>
            </w:rPr>
            <w:delText>Bảng 7. Index</w:delText>
          </w:r>
        </w:del>
      </w:ins>
      <w:ins w:id="1176" w:author="cong an ngo" w:date="2018-12-12T12:20:00Z">
        <w:del w:id="1177" w:author="Thuy Dao Xuan" w:date="2018-12-12T13:08:00Z">
          <w:r w:rsidRPr="00316B61" w:rsidDel="00316B61">
            <w:rPr>
              <w:rFonts w:asciiTheme="majorHAnsi" w:hAnsiTheme="majorHAnsi" w:cstheme="majorHAnsi"/>
              <w:color w:val="000000"/>
              <w:sz w:val="26"/>
              <w:szCs w:val="26"/>
            </w:rPr>
            <w:tab/>
          </w:r>
          <w:r w:rsidRPr="00316B61" w:rsidDel="00316B61">
            <w:rPr>
              <w:rStyle w:val="Hyperlink"/>
              <w:rFonts w:asciiTheme="majorHAnsi" w:hAnsiTheme="majorHAnsi" w:cstheme="majorHAnsi"/>
              <w:sz w:val="26"/>
              <w:szCs w:val="26"/>
              <w:rPrChange w:id="1178" w:author="Thuy Dao Xuan" w:date="2018-12-12T13:08:00Z">
                <w:rPr>
                  <w:rStyle w:val="Hyperlink"/>
                </w:rPr>
              </w:rPrChange>
            </w:rPr>
            <w:fldChar w:fldCharType="begin"/>
          </w:r>
          <w:r w:rsidRPr="00316B61" w:rsidDel="00316B61">
            <w:rPr>
              <w:rStyle w:val="Hyperlink"/>
              <w:rFonts w:asciiTheme="majorHAnsi" w:hAnsiTheme="majorHAnsi" w:cstheme="majorHAnsi"/>
              <w:noProof/>
              <w:sz w:val="26"/>
              <w:szCs w:val="26"/>
            </w:rPr>
            <w:delInstrText xml:space="preserve"> HYPERLINK \l "_Toc529307707" </w:delInstrText>
          </w:r>
          <w:r w:rsidRPr="00316B61" w:rsidDel="00316B61">
            <w:rPr>
              <w:rStyle w:val="Hyperlink"/>
              <w:rFonts w:asciiTheme="majorHAnsi" w:hAnsiTheme="majorHAnsi" w:cstheme="majorHAnsi"/>
              <w:sz w:val="26"/>
              <w:szCs w:val="26"/>
              <w:rPrChange w:id="1179" w:author="Thuy Dao Xuan" w:date="2018-12-12T13:08:00Z">
                <w:rPr>
                  <w:rFonts w:asciiTheme="majorHAnsi" w:hAnsiTheme="majorHAnsi" w:cstheme="majorHAnsi"/>
                  <w:noProof/>
                  <w:sz w:val="26"/>
                  <w:szCs w:val="26"/>
                </w:rPr>
              </w:rPrChange>
            </w:rPr>
            <w:fldChar w:fldCharType="separate"/>
          </w:r>
        </w:del>
      </w:ins>
      <w:ins w:id="1180" w:author="cong an ngo" w:date="2018-12-12T12:22:00Z">
        <w:del w:id="1181" w:author="Thuy Dao Xuan" w:date="2018-12-12T13:08:00Z">
          <w:r w:rsidRPr="00316B61" w:rsidDel="00316B61">
            <w:rPr>
              <w:rFonts w:asciiTheme="majorHAnsi" w:hAnsiTheme="majorHAnsi" w:cstheme="majorHAnsi"/>
              <w:noProof/>
              <w:webHidden/>
              <w:sz w:val="26"/>
              <w:szCs w:val="26"/>
            </w:rPr>
            <w:delText>12</w:delText>
          </w:r>
        </w:del>
      </w:ins>
      <w:ins w:id="1182" w:author="cong an ngo" w:date="2018-12-12T12:20:00Z">
        <w:del w:id="1183" w:author="Thuy Dao Xuan" w:date="2018-12-12T13:08:00Z">
          <w:r w:rsidRPr="00316B61" w:rsidDel="00316B61">
            <w:rPr>
              <w:rFonts w:asciiTheme="majorHAnsi" w:hAnsiTheme="majorHAnsi" w:cstheme="majorHAnsi"/>
              <w:noProof/>
              <w:sz w:val="26"/>
              <w:szCs w:val="26"/>
              <w:rPrChange w:id="1184" w:author="Thuy Dao Xuan" w:date="2018-12-12T13:08:00Z">
                <w:rPr>
                  <w:rFonts w:asciiTheme="majorHAnsi" w:hAnsiTheme="majorHAnsi" w:cstheme="majorHAnsi"/>
                  <w:noProof/>
                  <w:sz w:val="26"/>
                  <w:szCs w:val="26"/>
                </w:rPr>
              </w:rPrChange>
            </w:rPr>
            <w:fldChar w:fldCharType="end"/>
          </w:r>
        </w:del>
      </w:ins>
    </w:p>
    <w:p w14:paraId="30A64383" w14:textId="56417E04" w:rsidR="00316B61" w:rsidRPr="00316B61" w:rsidRDefault="00316B61">
      <w:pPr>
        <w:pStyle w:val="TableofFigures"/>
        <w:tabs>
          <w:tab w:val="right" w:leader="dot" w:pos="10194"/>
        </w:tabs>
        <w:spacing w:after="120" w:line="360" w:lineRule="auto"/>
        <w:rPr>
          <w:ins w:id="1185" w:author="Thuy Dao Xuan" w:date="2018-12-12T13:07:00Z"/>
          <w:rFonts w:asciiTheme="majorHAnsi" w:eastAsiaTheme="minorEastAsia" w:hAnsiTheme="majorHAnsi" w:cstheme="majorHAnsi"/>
          <w:noProof/>
          <w:sz w:val="26"/>
          <w:szCs w:val="26"/>
          <w:rPrChange w:id="1186" w:author="Thuy Dao Xuan" w:date="2018-12-12T13:08:00Z">
            <w:rPr>
              <w:ins w:id="1187" w:author="Thuy Dao Xuan" w:date="2018-12-12T13:07:00Z"/>
              <w:rFonts w:eastAsiaTheme="minorEastAsia"/>
              <w:noProof/>
            </w:rPr>
          </w:rPrChange>
        </w:rPr>
        <w:pPrChange w:id="1188" w:author="Thuy Dao Xuan" w:date="2018-12-12T13:08:00Z">
          <w:pPr>
            <w:pStyle w:val="TableofFigures"/>
            <w:tabs>
              <w:tab w:val="right" w:leader="dot" w:pos="10194"/>
            </w:tabs>
          </w:pPr>
        </w:pPrChange>
      </w:pPr>
      <w:ins w:id="1189" w:author="Thuy Dao Xuan" w:date="2018-12-12T13:07:00Z">
        <w:r w:rsidRPr="00316B61">
          <w:rPr>
            <w:rFonts w:asciiTheme="majorHAnsi" w:hAnsiTheme="majorHAnsi" w:cstheme="majorHAnsi"/>
            <w:sz w:val="26"/>
            <w:szCs w:val="26"/>
            <w:rPrChange w:id="1190" w:author="Thuy Dao Xuan" w:date="2018-12-12T13:08:00Z">
              <w:rPr/>
            </w:rPrChange>
          </w:rPr>
          <w:fldChar w:fldCharType="begin"/>
        </w:r>
        <w:r w:rsidRPr="00316B61">
          <w:rPr>
            <w:rFonts w:asciiTheme="majorHAnsi" w:hAnsiTheme="majorHAnsi" w:cstheme="majorHAnsi"/>
            <w:sz w:val="26"/>
            <w:szCs w:val="26"/>
            <w:rPrChange w:id="1191" w:author="Thuy Dao Xuan" w:date="2018-12-12T13:08:00Z">
              <w:rPr/>
            </w:rPrChange>
          </w:rPr>
          <w:instrText xml:space="preserve"> TOC \h \z \c "Bảng" </w:instrText>
        </w:r>
      </w:ins>
      <w:r w:rsidRPr="00316B61">
        <w:rPr>
          <w:rFonts w:asciiTheme="majorHAnsi" w:hAnsiTheme="majorHAnsi" w:cstheme="majorHAnsi"/>
          <w:sz w:val="26"/>
          <w:szCs w:val="26"/>
          <w:rPrChange w:id="1192" w:author="Thuy Dao Xuan" w:date="2018-12-12T13:08:00Z">
            <w:rPr>
              <w:rFonts w:asciiTheme="majorHAnsi" w:hAnsiTheme="majorHAnsi" w:cstheme="majorHAnsi"/>
              <w:b/>
              <w:sz w:val="36"/>
              <w:szCs w:val="36"/>
            </w:rPr>
          </w:rPrChange>
        </w:rPr>
        <w:fldChar w:fldCharType="separate"/>
      </w:r>
      <w:ins w:id="1193" w:author="Thuy Dao Xuan" w:date="2018-12-12T13:07:00Z">
        <w:r w:rsidRPr="00316B61">
          <w:rPr>
            <w:rStyle w:val="Hyperlink"/>
            <w:rFonts w:asciiTheme="majorHAnsi" w:hAnsiTheme="majorHAnsi" w:cstheme="majorHAnsi"/>
            <w:noProof/>
            <w:sz w:val="26"/>
            <w:szCs w:val="26"/>
            <w:rPrChange w:id="119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19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196" w:author="Thuy Dao Xuan" w:date="2018-12-12T13:08:00Z">
              <w:rPr>
                <w:noProof/>
              </w:rPr>
            </w:rPrChange>
          </w:rPr>
          <w:instrText>HYPERLINK \l "_Toc532383401"</w:instrText>
        </w:r>
        <w:r w:rsidRPr="00316B61">
          <w:rPr>
            <w:rStyle w:val="Hyperlink"/>
            <w:rFonts w:asciiTheme="majorHAnsi" w:hAnsiTheme="majorHAnsi" w:cstheme="majorHAnsi"/>
            <w:noProof/>
            <w:sz w:val="26"/>
            <w:szCs w:val="26"/>
            <w:rPrChange w:id="119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19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199" w:author="Thuy Dao Xuan" w:date="2018-12-12T13:08:00Z">
              <w:rPr>
                <w:rStyle w:val="Hyperlink"/>
                <w:rFonts w:asciiTheme="majorHAnsi" w:hAnsiTheme="majorHAnsi" w:cstheme="majorHAnsi"/>
                <w:noProof/>
              </w:rPr>
            </w:rPrChange>
          </w:rPr>
          <w:t>Bảng 1. Bảng mô tả các actor trong use case diagram</w:t>
        </w:r>
        <w:r w:rsidRPr="00316B61">
          <w:rPr>
            <w:rFonts w:asciiTheme="majorHAnsi" w:hAnsiTheme="majorHAnsi" w:cstheme="majorHAnsi"/>
            <w:noProof/>
            <w:webHidden/>
            <w:sz w:val="26"/>
            <w:szCs w:val="26"/>
            <w:rPrChange w:id="1200" w:author="Thuy Dao Xuan" w:date="2018-12-12T13:08:00Z">
              <w:rPr>
                <w:noProof/>
                <w:webHidden/>
              </w:rPr>
            </w:rPrChange>
          </w:rPr>
          <w:tab/>
        </w:r>
        <w:r w:rsidRPr="00316B61">
          <w:rPr>
            <w:rFonts w:asciiTheme="majorHAnsi" w:hAnsiTheme="majorHAnsi" w:cstheme="majorHAnsi"/>
            <w:noProof/>
            <w:webHidden/>
            <w:sz w:val="26"/>
            <w:szCs w:val="26"/>
            <w:rPrChange w:id="1201" w:author="Thuy Dao Xuan" w:date="2018-12-12T13:08:00Z">
              <w:rPr>
                <w:noProof/>
                <w:webHidden/>
              </w:rPr>
            </w:rPrChange>
          </w:rPr>
          <w:fldChar w:fldCharType="begin"/>
        </w:r>
        <w:r w:rsidRPr="00316B61">
          <w:rPr>
            <w:rFonts w:asciiTheme="majorHAnsi" w:hAnsiTheme="majorHAnsi" w:cstheme="majorHAnsi"/>
            <w:noProof/>
            <w:webHidden/>
            <w:sz w:val="26"/>
            <w:szCs w:val="26"/>
            <w:rPrChange w:id="1202" w:author="Thuy Dao Xuan" w:date="2018-12-12T13:08:00Z">
              <w:rPr>
                <w:noProof/>
                <w:webHidden/>
              </w:rPr>
            </w:rPrChange>
          </w:rPr>
          <w:instrText xml:space="preserve"> PAGEREF _Toc532383401 \h </w:instrText>
        </w:r>
      </w:ins>
      <w:r w:rsidRPr="00316B61">
        <w:rPr>
          <w:rFonts w:asciiTheme="majorHAnsi" w:hAnsiTheme="majorHAnsi" w:cstheme="majorHAnsi"/>
          <w:noProof/>
          <w:webHidden/>
          <w:sz w:val="26"/>
          <w:szCs w:val="26"/>
          <w:rPrChange w:id="120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204" w:author="Thuy Dao Xuan" w:date="2018-12-12T13:08:00Z">
            <w:rPr>
              <w:noProof/>
              <w:webHidden/>
            </w:rPr>
          </w:rPrChange>
        </w:rPr>
        <w:fldChar w:fldCharType="separate"/>
      </w:r>
      <w:ins w:id="1205" w:author="Thuy Dao Xuan" w:date="2018-12-12T13:07:00Z">
        <w:r w:rsidRPr="00316B61">
          <w:rPr>
            <w:rFonts w:asciiTheme="majorHAnsi" w:hAnsiTheme="majorHAnsi" w:cstheme="majorHAnsi"/>
            <w:noProof/>
            <w:webHidden/>
            <w:sz w:val="26"/>
            <w:szCs w:val="26"/>
            <w:rPrChange w:id="1206" w:author="Thuy Dao Xuan" w:date="2018-12-12T13:08:00Z">
              <w:rPr>
                <w:noProof/>
                <w:webHidden/>
              </w:rPr>
            </w:rPrChange>
          </w:rPr>
          <w:t>7</w:t>
        </w:r>
        <w:r w:rsidRPr="00316B61">
          <w:rPr>
            <w:rFonts w:asciiTheme="majorHAnsi" w:hAnsiTheme="majorHAnsi" w:cstheme="majorHAnsi"/>
            <w:noProof/>
            <w:webHidden/>
            <w:sz w:val="26"/>
            <w:szCs w:val="26"/>
            <w:rPrChange w:id="120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208" w:author="Thuy Dao Xuan" w:date="2018-12-12T13:08:00Z">
              <w:rPr>
                <w:rStyle w:val="Hyperlink"/>
                <w:noProof/>
              </w:rPr>
            </w:rPrChange>
          </w:rPr>
          <w:fldChar w:fldCharType="end"/>
        </w:r>
      </w:ins>
    </w:p>
    <w:p w14:paraId="7578D32D" w14:textId="1EE5A9F3" w:rsidR="00316B61" w:rsidRPr="00316B61" w:rsidRDefault="00316B61">
      <w:pPr>
        <w:pStyle w:val="TableofFigures"/>
        <w:tabs>
          <w:tab w:val="right" w:leader="dot" w:pos="10194"/>
        </w:tabs>
        <w:spacing w:after="120" w:line="360" w:lineRule="auto"/>
        <w:rPr>
          <w:ins w:id="1209" w:author="Thuy Dao Xuan" w:date="2018-12-12T13:07:00Z"/>
          <w:rFonts w:asciiTheme="majorHAnsi" w:eastAsiaTheme="minorEastAsia" w:hAnsiTheme="majorHAnsi" w:cstheme="majorHAnsi"/>
          <w:noProof/>
          <w:sz w:val="26"/>
          <w:szCs w:val="26"/>
          <w:rPrChange w:id="1210" w:author="Thuy Dao Xuan" w:date="2018-12-12T13:08:00Z">
            <w:rPr>
              <w:ins w:id="1211" w:author="Thuy Dao Xuan" w:date="2018-12-12T13:07:00Z"/>
              <w:rFonts w:eastAsiaTheme="minorEastAsia"/>
              <w:noProof/>
            </w:rPr>
          </w:rPrChange>
        </w:rPr>
        <w:pPrChange w:id="1212" w:author="Thuy Dao Xuan" w:date="2018-12-12T13:08:00Z">
          <w:pPr>
            <w:pStyle w:val="TableofFigures"/>
            <w:tabs>
              <w:tab w:val="right" w:leader="dot" w:pos="10194"/>
            </w:tabs>
          </w:pPr>
        </w:pPrChange>
      </w:pPr>
      <w:ins w:id="1213" w:author="Thuy Dao Xuan" w:date="2018-12-12T13:07:00Z">
        <w:r w:rsidRPr="00316B61">
          <w:rPr>
            <w:rStyle w:val="Hyperlink"/>
            <w:rFonts w:asciiTheme="majorHAnsi" w:hAnsiTheme="majorHAnsi" w:cstheme="majorHAnsi"/>
            <w:noProof/>
            <w:sz w:val="26"/>
            <w:szCs w:val="26"/>
            <w:rPrChange w:id="121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21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216" w:author="Thuy Dao Xuan" w:date="2018-12-12T13:08:00Z">
              <w:rPr>
                <w:noProof/>
              </w:rPr>
            </w:rPrChange>
          </w:rPr>
          <w:instrText>HYPERLINK \l "_Toc532383402"</w:instrText>
        </w:r>
        <w:r w:rsidRPr="00316B61">
          <w:rPr>
            <w:rStyle w:val="Hyperlink"/>
            <w:rFonts w:asciiTheme="majorHAnsi" w:hAnsiTheme="majorHAnsi" w:cstheme="majorHAnsi"/>
            <w:noProof/>
            <w:sz w:val="26"/>
            <w:szCs w:val="26"/>
            <w:rPrChange w:id="121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21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219" w:author="Thuy Dao Xuan" w:date="2018-12-12T13:08:00Z">
              <w:rPr>
                <w:rStyle w:val="Hyperlink"/>
                <w:rFonts w:asciiTheme="majorHAnsi" w:hAnsiTheme="majorHAnsi" w:cstheme="majorHAnsi"/>
                <w:noProof/>
              </w:rPr>
            </w:rPrChange>
          </w:rPr>
          <w:t>Bảng 2. Bảng mô tả các use case trong use case diagram</w:t>
        </w:r>
        <w:r w:rsidRPr="00316B61">
          <w:rPr>
            <w:rFonts w:asciiTheme="majorHAnsi" w:hAnsiTheme="majorHAnsi" w:cstheme="majorHAnsi"/>
            <w:noProof/>
            <w:webHidden/>
            <w:sz w:val="26"/>
            <w:szCs w:val="26"/>
            <w:rPrChange w:id="1220" w:author="Thuy Dao Xuan" w:date="2018-12-12T13:08:00Z">
              <w:rPr>
                <w:noProof/>
                <w:webHidden/>
              </w:rPr>
            </w:rPrChange>
          </w:rPr>
          <w:tab/>
        </w:r>
        <w:r w:rsidRPr="00316B61">
          <w:rPr>
            <w:rFonts w:asciiTheme="majorHAnsi" w:hAnsiTheme="majorHAnsi" w:cstheme="majorHAnsi"/>
            <w:noProof/>
            <w:webHidden/>
            <w:sz w:val="26"/>
            <w:szCs w:val="26"/>
            <w:rPrChange w:id="1221" w:author="Thuy Dao Xuan" w:date="2018-12-12T13:08:00Z">
              <w:rPr>
                <w:noProof/>
                <w:webHidden/>
              </w:rPr>
            </w:rPrChange>
          </w:rPr>
          <w:fldChar w:fldCharType="begin"/>
        </w:r>
        <w:r w:rsidRPr="00316B61">
          <w:rPr>
            <w:rFonts w:asciiTheme="majorHAnsi" w:hAnsiTheme="majorHAnsi" w:cstheme="majorHAnsi"/>
            <w:noProof/>
            <w:webHidden/>
            <w:sz w:val="26"/>
            <w:szCs w:val="26"/>
            <w:rPrChange w:id="1222" w:author="Thuy Dao Xuan" w:date="2018-12-12T13:08:00Z">
              <w:rPr>
                <w:noProof/>
                <w:webHidden/>
              </w:rPr>
            </w:rPrChange>
          </w:rPr>
          <w:instrText xml:space="preserve"> PAGEREF _Toc532383402 \h </w:instrText>
        </w:r>
      </w:ins>
      <w:r w:rsidRPr="00316B61">
        <w:rPr>
          <w:rFonts w:asciiTheme="majorHAnsi" w:hAnsiTheme="majorHAnsi" w:cstheme="majorHAnsi"/>
          <w:noProof/>
          <w:webHidden/>
          <w:sz w:val="26"/>
          <w:szCs w:val="26"/>
          <w:rPrChange w:id="122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224" w:author="Thuy Dao Xuan" w:date="2018-12-12T13:08:00Z">
            <w:rPr>
              <w:noProof/>
              <w:webHidden/>
            </w:rPr>
          </w:rPrChange>
        </w:rPr>
        <w:fldChar w:fldCharType="separate"/>
      </w:r>
      <w:ins w:id="1225" w:author="Thuy Dao Xuan" w:date="2018-12-12T13:07:00Z">
        <w:r w:rsidRPr="00316B61">
          <w:rPr>
            <w:rFonts w:asciiTheme="majorHAnsi" w:hAnsiTheme="majorHAnsi" w:cstheme="majorHAnsi"/>
            <w:noProof/>
            <w:webHidden/>
            <w:sz w:val="26"/>
            <w:szCs w:val="26"/>
            <w:rPrChange w:id="1226" w:author="Thuy Dao Xuan" w:date="2018-12-12T13:08:00Z">
              <w:rPr>
                <w:noProof/>
                <w:webHidden/>
              </w:rPr>
            </w:rPrChange>
          </w:rPr>
          <w:t>8</w:t>
        </w:r>
        <w:r w:rsidRPr="00316B61">
          <w:rPr>
            <w:rFonts w:asciiTheme="majorHAnsi" w:hAnsiTheme="majorHAnsi" w:cstheme="majorHAnsi"/>
            <w:noProof/>
            <w:webHidden/>
            <w:sz w:val="26"/>
            <w:szCs w:val="26"/>
            <w:rPrChange w:id="122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228" w:author="Thuy Dao Xuan" w:date="2018-12-12T13:08:00Z">
              <w:rPr>
                <w:rStyle w:val="Hyperlink"/>
                <w:noProof/>
              </w:rPr>
            </w:rPrChange>
          </w:rPr>
          <w:fldChar w:fldCharType="end"/>
        </w:r>
      </w:ins>
    </w:p>
    <w:p w14:paraId="374A5657" w14:textId="012D9191" w:rsidR="00316B61" w:rsidRPr="00316B61" w:rsidRDefault="00316B61">
      <w:pPr>
        <w:pStyle w:val="TableofFigures"/>
        <w:tabs>
          <w:tab w:val="right" w:leader="dot" w:pos="10194"/>
        </w:tabs>
        <w:spacing w:after="120" w:line="360" w:lineRule="auto"/>
        <w:rPr>
          <w:ins w:id="1229" w:author="Thuy Dao Xuan" w:date="2018-12-12T13:07:00Z"/>
          <w:rFonts w:asciiTheme="majorHAnsi" w:eastAsiaTheme="minorEastAsia" w:hAnsiTheme="majorHAnsi" w:cstheme="majorHAnsi"/>
          <w:noProof/>
          <w:sz w:val="26"/>
          <w:szCs w:val="26"/>
          <w:rPrChange w:id="1230" w:author="Thuy Dao Xuan" w:date="2018-12-12T13:08:00Z">
            <w:rPr>
              <w:ins w:id="1231" w:author="Thuy Dao Xuan" w:date="2018-12-12T13:07:00Z"/>
              <w:rFonts w:eastAsiaTheme="minorEastAsia"/>
              <w:noProof/>
            </w:rPr>
          </w:rPrChange>
        </w:rPr>
        <w:pPrChange w:id="1232" w:author="Thuy Dao Xuan" w:date="2018-12-12T13:08:00Z">
          <w:pPr>
            <w:pStyle w:val="TableofFigures"/>
            <w:tabs>
              <w:tab w:val="right" w:leader="dot" w:pos="10194"/>
            </w:tabs>
          </w:pPr>
        </w:pPrChange>
      </w:pPr>
      <w:ins w:id="1233" w:author="Thuy Dao Xuan" w:date="2018-12-12T13:07:00Z">
        <w:r w:rsidRPr="00316B61">
          <w:rPr>
            <w:rStyle w:val="Hyperlink"/>
            <w:rFonts w:asciiTheme="majorHAnsi" w:hAnsiTheme="majorHAnsi" w:cstheme="majorHAnsi"/>
            <w:noProof/>
            <w:sz w:val="26"/>
            <w:szCs w:val="26"/>
            <w:rPrChange w:id="123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23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236" w:author="Thuy Dao Xuan" w:date="2018-12-12T13:08:00Z">
              <w:rPr>
                <w:noProof/>
              </w:rPr>
            </w:rPrChange>
          </w:rPr>
          <w:instrText>HYPERLINK \l "_Toc532383403"</w:instrText>
        </w:r>
        <w:r w:rsidRPr="00316B61">
          <w:rPr>
            <w:rStyle w:val="Hyperlink"/>
            <w:rFonts w:asciiTheme="majorHAnsi" w:hAnsiTheme="majorHAnsi" w:cstheme="majorHAnsi"/>
            <w:noProof/>
            <w:sz w:val="26"/>
            <w:szCs w:val="26"/>
            <w:rPrChange w:id="123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23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239" w:author="Thuy Dao Xuan" w:date="2018-12-12T13:08:00Z">
              <w:rPr>
                <w:rStyle w:val="Hyperlink"/>
                <w:rFonts w:asciiTheme="majorHAnsi" w:hAnsiTheme="majorHAnsi" w:cstheme="majorHAnsi"/>
                <w:noProof/>
              </w:rPr>
            </w:rPrChange>
          </w:rPr>
          <w:t>Bảng 3. Danh sách các thủ tục trong cơ sở dữ liệu</w:t>
        </w:r>
        <w:r w:rsidRPr="00316B61">
          <w:rPr>
            <w:rFonts w:asciiTheme="majorHAnsi" w:hAnsiTheme="majorHAnsi" w:cstheme="majorHAnsi"/>
            <w:noProof/>
            <w:webHidden/>
            <w:sz w:val="26"/>
            <w:szCs w:val="26"/>
            <w:rPrChange w:id="1240" w:author="Thuy Dao Xuan" w:date="2018-12-12T13:08:00Z">
              <w:rPr>
                <w:noProof/>
                <w:webHidden/>
              </w:rPr>
            </w:rPrChange>
          </w:rPr>
          <w:tab/>
        </w:r>
        <w:r w:rsidRPr="00316B61">
          <w:rPr>
            <w:rFonts w:asciiTheme="majorHAnsi" w:hAnsiTheme="majorHAnsi" w:cstheme="majorHAnsi"/>
            <w:noProof/>
            <w:webHidden/>
            <w:sz w:val="26"/>
            <w:szCs w:val="26"/>
            <w:rPrChange w:id="1241" w:author="Thuy Dao Xuan" w:date="2018-12-12T13:08:00Z">
              <w:rPr>
                <w:noProof/>
                <w:webHidden/>
              </w:rPr>
            </w:rPrChange>
          </w:rPr>
          <w:fldChar w:fldCharType="begin"/>
        </w:r>
        <w:r w:rsidRPr="00316B61">
          <w:rPr>
            <w:rFonts w:asciiTheme="majorHAnsi" w:hAnsiTheme="majorHAnsi" w:cstheme="majorHAnsi"/>
            <w:noProof/>
            <w:webHidden/>
            <w:sz w:val="26"/>
            <w:szCs w:val="26"/>
            <w:rPrChange w:id="1242" w:author="Thuy Dao Xuan" w:date="2018-12-12T13:08:00Z">
              <w:rPr>
                <w:noProof/>
                <w:webHidden/>
              </w:rPr>
            </w:rPrChange>
          </w:rPr>
          <w:instrText xml:space="preserve"> PAGEREF _Toc532383403 \h </w:instrText>
        </w:r>
      </w:ins>
      <w:r w:rsidRPr="00316B61">
        <w:rPr>
          <w:rFonts w:asciiTheme="majorHAnsi" w:hAnsiTheme="majorHAnsi" w:cstheme="majorHAnsi"/>
          <w:noProof/>
          <w:webHidden/>
          <w:sz w:val="26"/>
          <w:szCs w:val="26"/>
          <w:rPrChange w:id="124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244" w:author="Thuy Dao Xuan" w:date="2018-12-12T13:08:00Z">
            <w:rPr>
              <w:noProof/>
              <w:webHidden/>
            </w:rPr>
          </w:rPrChange>
        </w:rPr>
        <w:fldChar w:fldCharType="separate"/>
      </w:r>
      <w:ins w:id="1245" w:author="Thuy Dao Xuan" w:date="2018-12-12T13:07:00Z">
        <w:r w:rsidRPr="00316B61">
          <w:rPr>
            <w:rFonts w:asciiTheme="majorHAnsi" w:hAnsiTheme="majorHAnsi" w:cstheme="majorHAnsi"/>
            <w:noProof/>
            <w:webHidden/>
            <w:sz w:val="26"/>
            <w:szCs w:val="26"/>
            <w:rPrChange w:id="1246" w:author="Thuy Dao Xuan" w:date="2018-12-12T13:08:00Z">
              <w:rPr>
                <w:noProof/>
                <w:webHidden/>
              </w:rPr>
            </w:rPrChange>
          </w:rPr>
          <w:t>10</w:t>
        </w:r>
        <w:r w:rsidRPr="00316B61">
          <w:rPr>
            <w:rFonts w:asciiTheme="majorHAnsi" w:hAnsiTheme="majorHAnsi" w:cstheme="majorHAnsi"/>
            <w:noProof/>
            <w:webHidden/>
            <w:sz w:val="26"/>
            <w:szCs w:val="26"/>
            <w:rPrChange w:id="124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248" w:author="Thuy Dao Xuan" w:date="2018-12-12T13:08:00Z">
              <w:rPr>
                <w:rStyle w:val="Hyperlink"/>
                <w:noProof/>
              </w:rPr>
            </w:rPrChange>
          </w:rPr>
          <w:fldChar w:fldCharType="end"/>
        </w:r>
      </w:ins>
    </w:p>
    <w:p w14:paraId="39DF1E26" w14:textId="73CD53CC" w:rsidR="00316B61" w:rsidRPr="00316B61" w:rsidRDefault="00316B61">
      <w:pPr>
        <w:pStyle w:val="TableofFigures"/>
        <w:tabs>
          <w:tab w:val="right" w:leader="dot" w:pos="10194"/>
        </w:tabs>
        <w:spacing w:after="120" w:line="360" w:lineRule="auto"/>
        <w:rPr>
          <w:ins w:id="1249" w:author="Thuy Dao Xuan" w:date="2018-12-12T13:07:00Z"/>
          <w:rFonts w:asciiTheme="majorHAnsi" w:eastAsiaTheme="minorEastAsia" w:hAnsiTheme="majorHAnsi" w:cstheme="majorHAnsi"/>
          <w:noProof/>
          <w:sz w:val="26"/>
          <w:szCs w:val="26"/>
          <w:rPrChange w:id="1250" w:author="Thuy Dao Xuan" w:date="2018-12-12T13:08:00Z">
            <w:rPr>
              <w:ins w:id="1251" w:author="Thuy Dao Xuan" w:date="2018-12-12T13:07:00Z"/>
              <w:rFonts w:eastAsiaTheme="minorEastAsia"/>
              <w:noProof/>
            </w:rPr>
          </w:rPrChange>
        </w:rPr>
        <w:pPrChange w:id="1252" w:author="Thuy Dao Xuan" w:date="2018-12-12T13:08:00Z">
          <w:pPr>
            <w:pStyle w:val="TableofFigures"/>
            <w:tabs>
              <w:tab w:val="right" w:leader="dot" w:pos="10194"/>
            </w:tabs>
          </w:pPr>
        </w:pPrChange>
      </w:pPr>
      <w:ins w:id="1253" w:author="Thuy Dao Xuan" w:date="2018-12-12T13:07:00Z">
        <w:r w:rsidRPr="00316B61">
          <w:rPr>
            <w:rStyle w:val="Hyperlink"/>
            <w:rFonts w:asciiTheme="majorHAnsi" w:hAnsiTheme="majorHAnsi" w:cstheme="majorHAnsi"/>
            <w:noProof/>
            <w:sz w:val="26"/>
            <w:szCs w:val="26"/>
            <w:rPrChange w:id="125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25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256" w:author="Thuy Dao Xuan" w:date="2018-12-12T13:08:00Z">
              <w:rPr>
                <w:noProof/>
              </w:rPr>
            </w:rPrChange>
          </w:rPr>
          <w:instrText>HYPERLINK \l "_Toc532383404"</w:instrText>
        </w:r>
        <w:r w:rsidRPr="00316B61">
          <w:rPr>
            <w:rStyle w:val="Hyperlink"/>
            <w:rFonts w:asciiTheme="majorHAnsi" w:hAnsiTheme="majorHAnsi" w:cstheme="majorHAnsi"/>
            <w:noProof/>
            <w:sz w:val="26"/>
            <w:szCs w:val="26"/>
            <w:rPrChange w:id="125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25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259" w:author="Thuy Dao Xuan" w:date="2018-12-12T13:08:00Z">
              <w:rPr>
                <w:rStyle w:val="Hyperlink"/>
                <w:rFonts w:asciiTheme="majorHAnsi" w:hAnsiTheme="majorHAnsi" w:cstheme="majorHAnsi"/>
                <w:noProof/>
              </w:rPr>
            </w:rPrChange>
          </w:rPr>
          <w:t>Bảng 4. Một số trigger nổi bật</w:t>
        </w:r>
        <w:r w:rsidRPr="00316B61">
          <w:rPr>
            <w:rFonts w:asciiTheme="majorHAnsi" w:hAnsiTheme="majorHAnsi" w:cstheme="majorHAnsi"/>
            <w:noProof/>
            <w:webHidden/>
            <w:sz w:val="26"/>
            <w:szCs w:val="26"/>
            <w:rPrChange w:id="1260" w:author="Thuy Dao Xuan" w:date="2018-12-12T13:08:00Z">
              <w:rPr>
                <w:noProof/>
                <w:webHidden/>
              </w:rPr>
            </w:rPrChange>
          </w:rPr>
          <w:tab/>
        </w:r>
        <w:r w:rsidRPr="00316B61">
          <w:rPr>
            <w:rFonts w:asciiTheme="majorHAnsi" w:hAnsiTheme="majorHAnsi" w:cstheme="majorHAnsi"/>
            <w:noProof/>
            <w:webHidden/>
            <w:sz w:val="26"/>
            <w:szCs w:val="26"/>
            <w:rPrChange w:id="1261" w:author="Thuy Dao Xuan" w:date="2018-12-12T13:08:00Z">
              <w:rPr>
                <w:noProof/>
                <w:webHidden/>
              </w:rPr>
            </w:rPrChange>
          </w:rPr>
          <w:fldChar w:fldCharType="begin"/>
        </w:r>
        <w:r w:rsidRPr="00316B61">
          <w:rPr>
            <w:rFonts w:asciiTheme="majorHAnsi" w:hAnsiTheme="majorHAnsi" w:cstheme="majorHAnsi"/>
            <w:noProof/>
            <w:webHidden/>
            <w:sz w:val="26"/>
            <w:szCs w:val="26"/>
            <w:rPrChange w:id="1262" w:author="Thuy Dao Xuan" w:date="2018-12-12T13:08:00Z">
              <w:rPr>
                <w:noProof/>
                <w:webHidden/>
              </w:rPr>
            </w:rPrChange>
          </w:rPr>
          <w:instrText xml:space="preserve"> PAGEREF _Toc532383404 \h </w:instrText>
        </w:r>
      </w:ins>
      <w:r w:rsidRPr="00316B61">
        <w:rPr>
          <w:rFonts w:asciiTheme="majorHAnsi" w:hAnsiTheme="majorHAnsi" w:cstheme="majorHAnsi"/>
          <w:noProof/>
          <w:webHidden/>
          <w:sz w:val="26"/>
          <w:szCs w:val="26"/>
          <w:rPrChange w:id="126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264" w:author="Thuy Dao Xuan" w:date="2018-12-12T13:08:00Z">
            <w:rPr>
              <w:noProof/>
              <w:webHidden/>
            </w:rPr>
          </w:rPrChange>
        </w:rPr>
        <w:fldChar w:fldCharType="separate"/>
      </w:r>
      <w:ins w:id="1265" w:author="Thuy Dao Xuan" w:date="2018-12-12T13:07:00Z">
        <w:r w:rsidRPr="00316B61">
          <w:rPr>
            <w:rFonts w:asciiTheme="majorHAnsi" w:hAnsiTheme="majorHAnsi" w:cstheme="majorHAnsi"/>
            <w:noProof/>
            <w:webHidden/>
            <w:sz w:val="26"/>
            <w:szCs w:val="26"/>
            <w:rPrChange w:id="1266" w:author="Thuy Dao Xuan" w:date="2018-12-12T13:08:00Z">
              <w:rPr>
                <w:noProof/>
                <w:webHidden/>
              </w:rPr>
            </w:rPrChange>
          </w:rPr>
          <w:t>10</w:t>
        </w:r>
        <w:r w:rsidRPr="00316B61">
          <w:rPr>
            <w:rFonts w:asciiTheme="majorHAnsi" w:hAnsiTheme="majorHAnsi" w:cstheme="majorHAnsi"/>
            <w:noProof/>
            <w:webHidden/>
            <w:sz w:val="26"/>
            <w:szCs w:val="26"/>
            <w:rPrChange w:id="126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268" w:author="Thuy Dao Xuan" w:date="2018-12-12T13:08:00Z">
              <w:rPr>
                <w:rStyle w:val="Hyperlink"/>
                <w:noProof/>
              </w:rPr>
            </w:rPrChange>
          </w:rPr>
          <w:fldChar w:fldCharType="end"/>
        </w:r>
      </w:ins>
    </w:p>
    <w:p w14:paraId="3F9469C7" w14:textId="2A17DBBA" w:rsidR="00316B61" w:rsidRPr="00316B61" w:rsidRDefault="00316B61">
      <w:pPr>
        <w:pStyle w:val="TableofFigures"/>
        <w:tabs>
          <w:tab w:val="right" w:leader="dot" w:pos="10194"/>
        </w:tabs>
        <w:spacing w:after="120" w:line="360" w:lineRule="auto"/>
        <w:rPr>
          <w:ins w:id="1269" w:author="Thuy Dao Xuan" w:date="2018-12-12T13:07:00Z"/>
          <w:rFonts w:asciiTheme="majorHAnsi" w:eastAsiaTheme="minorEastAsia" w:hAnsiTheme="majorHAnsi" w:cstheme="majorHAnsi"/>
          <w:noProof/>
          <w:sz w:val="26"/>
          <w:szCs w:val="26"/>
          <w:rPrChange w:id="1270" w:author="Thuy Dao Xuan" w:date="2018-12-12T13:08:00Z">
            <w:rPr>
              <w:ins w:id="1271" w:author="Thuy Dao Xuan" w:date="2018-12-12T13:07:00Z"/>
              <w:rFonts w:eastAsiaTheme="minorEastAsia"/>
              <w:noProof/>
            </w:rPr>
          </w:rPrChange>
        </w:rPr>
        <w:pPrChange w:id="1272" w:author="Thuy Dao Xuan" w:date="2018-12-12T13:08:00Z">
          <w:pPr>
            <w:pStyle w:val="TableofFigures"/>
            <w:tabs>
              <w:tab w:val="right" w:leader="dot" w:pos="10194"/>
            </w:tabs>
          </w:pPr>
        </w:pPrChange>
      </w:pPr>
      <w:ins w:id="1273" w:author="Thuy Dao Xuan" w:date="2018-12-12T13:07:00Z">
        <w:r w:rsidRPr="00316B61">
          <w:rPr>
            <w:rStyle w:val="Hyperlink"/>
            <w:rFonts w:asciiTheme="majorHAnsi" w:hAnsiTheme="majorHAnsi" w:cstheme="majorHAnsi"/>
            <w:noProof/>
            <w:sz w:val="26"/>
            <w:szCs w:val="26"/>
            <w:rPrChange w:id="127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27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276" w:author="Thuy Dao Xuan" w:date="2018-12-12T13:08:00Z">
              <w:rPr>
                <w:noProof/>
              </w:rPr>
            </w:rPrChange>
          </w:rPr>
          <w:instrText>HYPERLINK \l "_Toc532383405"</w:instrText>
        </w:r>
        <w:r w:rsidRPr="00316B61">
          <w:rPr>
            <w:rStyle w:val="Hyperlink"/>
            <w:rFonts w:asciiTheme="majorHAnsi" w:hAnsiTheme="majorHAnsi" w:cstheme="majorHAnsi"/>
            <w:noProof/>
            <w:sz w:val="26"/>
            <w:szCs w:val="26"/>
            <w:rPrChange w:id="127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27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279" w:author="Thuy Dao Xuan" w:date="2018-12-12T13:08:00Z">
              <w:rPr>
                <w:rStyle w:val="Hyperlink"/>
                <w:rFonts w:asciiTheme="majorHAnsi" w:hAnsiTheme="majorHAnsi" w:cstheme="majorHAnsi"/>
                <w:noProof/>
              </w:rPr>
            </w:rPrChange>
          </w:rPr>
          <w:t>Bảng 5. Transaction</w:t>
        </w:r>
        <w:r w:rsidRPr="00316B61">
          <w:rPr>
            <w:rFonts w:asciiTheme="majorHAnsi" w:hAnsiTheme="majorHAnsi" w:cstheme="majorHAnsi"/>
            <w:noProof/>
            <w:webHidden/>
            <w:sz w:val="26"/>
            <w:szCs w:val="26"/>
            <w:rPrChange w:id="1280" w:author="Thuy Dao Xuan" w:date="2018-12-12T13:08:00Z">
              <w:rPr>
                <w:noProof/>
                <w:webHidden/>
              </w:rPr>
            </w:rPrChange>
          </w:rPr>
          <w:tab/>
        </w:r>
        <w:r w:rsidRPr="00316B61">
          <w:rPr>
            <w:rFonts w:asciiTheme="majorHAnsi" w:hAnsiTheme="majorHAnsi" w:cstheme="majorHAnsi"/>
            <w:noProof/>
            <w:webHidden/>
            <w:sz w:val="26"/>
            <w:szCs w:val="26"/>
            <w:rPrChange w:id="1281" w:author="Thuy Dao Xuan" w:date="2018-12-12T13:08:00Z">
              <w:rPr>
                <w:noProof/>
                <w:webHidden/>
              </w:rPr>
            </w:rPrChange>
          </w:rPr>
          <w:fldChar w:fldCharType="begin"/>
        </w:r>
        <w:r w:rsidRPr="00316B61">
          <w:rPr>
            <w:rFonts w:asciiTheme="majorHAnsi" w:hAnsiTheme="majorHAnsi" w:cstheme="majorHAnsi"/>
            <w:noProof/>
            <w:webHidden/>
            <w:sz w:val="26"/>
            <w:szCs w:val="26"/>
            <w:rPrChange w:id="1282" w:author="Thuy Dao Xuan" w:date="2018-12-12T13:08:00Z">
              <w:rPr>
                <w:noProof/>
                <w:webHidden/>
              </w:rPr>
            </w:rPrChange>
          </w:rPr>
          <w:instrText xml:space="preserve"> PAGEREF _Toc532383405 \h </w:instrText>
        </w:r>
      </w:ins>
      <w:r w:rsidRPr="00316B61">
        <w:rPr>
          <w:rFonts w:asciiTheme="majorHAnsi" w:hAnsiTheme="majorHAnsi" w:cstheme="majorHAnsi"/>
          <w:noProof/>
          <w:webHidden/>
          <w:sz w:val="26"/>
          <w:szCs w:val="26"/>
          <w:rPrChange w:id="128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284" w:author="Thuy Dao Xuan" w:date="2018-12-12T13:08:00Z">
            <w:rPr>
              <w:noProof/>
              <w:webHidden/>
            </w:rPr>
          </w:rPrChange>
        </w:rPr>
        <w:fldChar w:fldCharType="separate"/>
      </w:r>
      <w:ins w:id="1285" w:author="Thuy Dao Xuan" w:date="2018-12-12T13:07:00Z">
        <w:r w:rsidRPr="00316B61">
          <w:rPr>
            <w:rFonts w:asciiTheme="majorHAnsi" w:hAnsiTheme="majorHAnsi" w:cstheme="majorHAnsi"/>
            <w:noProof/>
            <w:webHidden/>
            <w:sz w:val="26"/>
            <w:szCs w:val="26"/>
            <w:rPrChange w:id="1286" w:author="Thuy Dao Xuan" w:date="2018-12-12T13:08:00Z">
              <w:rPr>
                <w:noProof/>
                <w:webHidden/>
              </w:rPr>
            </w:rPrChange>
          </w:rPr>
          <w:t>12</w:t>
        </w:r>
        <w:r w:rsidRPr="00316B61">
          <w:rPr>
            <w:rFonts w:asciiTheme="majorHAnsi" w:hAnsiTheme="majorHAnsi" w:cstheme="majorHAnsi"/>
            <w:noProof/>
            <w:webHidden/>
            <w:sz w:val="26"/>
            <w:szCs w:val="26"/>
            <w:rPrChange w:id="128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288" w:author="Thuy Dao Xuan" w:date="2018-12-12T13:08:00Z">
              <w:rPr>
                <w:rStyle w:val="Hyperlink"/>
                <w:noProof/>
              </w:rPr>
            </w:rPrChange>
          </w:rPr>
          <w:fldChar w:fldCharType="end"/>
        </w:r>
      </w:ins>
    </w:p>
    <w:p w14:paraId="3BAAC631" w14:textId="48CD492B" w:rsidR="00316B61" w:rsidRPr="00316B61" w:rsidRDefault="00316B61">
      <w:pPr>
        <w:pStyle w:val="TableofFigures"/>
        <w:tabs>
          <w:tab w:val="right" w:leader="dot" w:pos="10194"/>
        </w:tabs>
        <w:spacing w:after="120" w:line="360" w:lineRule="auto"/>
        <w:rPr>
          <w:ins w:id="1289" w:author="Thuy Dao Xuan" w:date="2018-12-12T13:07:00Z"/>
          <w:rFonts w:asciiTheme="majorHAnsi" w:eastAsiaTheme="minorEastAsia" w:hAnsiTheme="majorHAnsi" w:cstheme="majorHAnsi"/>
          <w:noProof/>
          <w:sz w:val="26"/>
          <w:szCs w:val="26"/>
          <w:rPrChange w:id="1290" w:author="Thuy Dao Xuan" w:date="2018-12-12T13:08:00Z">
            <w:rPr>
              <w:ins w:id="1291" w:author="Thuy Dao Xuan" w:date="2018-12-12T13:07:00Z"/>
              <w:rFonts w:eastAsiaTheme="minorEastAsia"/>
              <w:noProof/>
            </w:rPr>
          </w:rPrChange>
        </w:rPr>
        <w:pPrChange w:id="1292" w:author="Thuy Dao Xuan" w:date="2018-12-12T13:08:00Z">
          <w:pPr>
            <w:pStyle w:val="TableofFigures"/>
            <w:tabs>
              <w:tab w:val="right" w:leader="dot" w:pos="10194"/>
            </w:tabs>
          </w:pPr>
        </w:pPrChange>
      </w:pPr>
      <w:ins w:id="1293" w:author="Thuy Dao Xuan" w:date="2018-12-12T13:07:00Z">
        <w:r w:rsidRPr="00316B61">
          <w:rPr>
            <w:rStyle w:val="Hyperlink"/>
            <w:rFonts w:asciiTheme="majorHAnsi" w:hAnsiTheme="majorHAnsi" w:cstheme="majorHAnsi"/>
            <w:noProof/>
            <w:sz w:val="26"/>
            <w:szCs w:val="26"/>
            <w:rPrChange w:id="129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29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296" w:author="Thuy Dao Xuan" w:date="2018-12-12T13:08:00Z">
              <w:rPr>
                <w:noProof/>
              </w:rPr>
            </w:rPrChange>
          </w:rPr>
          <w:instrText>HYPERLINK \l "_Toc532383406"</w:instrText>
        </w:r>
        <w:r w:rsidRPr="00316B61">
          <w:rPr>
            <w:rStyle w:val="Hyperlink"/>
            <w:rFonts w:asciiTheme="majorHAnsi" w:hAnsiTheme="majorHAnsi" w:cstheme="majorHAnsi"/>
            <w:noProof/>
            <w:sz w:val="26"/>
            <w:szCs w:val="26"/>
            <w:rPrChange w:id="129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29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299" w:author="Thuy Dao Xuan" w:date="2018-12-12T13:08:00Z">
              <w:rPr>
                <w:rStyle w:val="Hyperlink"/>
                <w:rFonts w:asciiTheme="majorHAnsi" w:hAnsiTheme="majorHAnsi" w:cstheme="majorHAnsi"/>
                <w:noProof/>
              </w:rPr>
            </w:rPrChange>
          </w:rPr>
          <w:t>Bảng 6. Concurrency control</w:t>
        </w:r>
        <w:r w:rsidRPr="00316B61">
          <w:rPr>
            <w:rFonts w:asciiTheme="majorHAnsi" w:hAnsiTheme="majorHAnsi" w:cstheme="majorHAnsi"/>
            <w:noProof/>
            <w:webHidden/>
            <w:sz w:val="26"/>
            <w:szCs w:val="26"/>
            <w:rPrChange w:id="1300" w:author="Thuy Dao Xuan" w:date="2018-12-12T13:08:00Z">
              <w:rPr>
                <w:noProof/>
                <w:webHidden/>
              </w:rPr>
            </w:rPrChange>
          </w:rPr>
          <w:tab/>
        </w:r>
        <w:r w:rsidRPr="00316B61">
          <w:rPr>
            <w:rFonts w:asciiTheme="majorHAnsi" w:hAnsiTheme="majorHAnsi" w:cstheme="majorHAnsi"/>
            <w:noProof/>
            <w:webHidden/>
            <w:sz w:val="26"/>
            <w:szCs w:val="26"/>
            <w:rPrChange w:id="1301" w:author="Thuy Dao Xuan" w:date="2018-12-12T13:08:00Z">
              <w:rPr>
                <w:noProof/>
                <w:webHidden/>
              </w:rPr>
            </w:rPrChange>
          </w:rPr>
          <w:fldChar w:fldCharType="begin"/>
        </w:r>
        <w:r w:rsidRPr="00316B61">
          <w:rPr>
            <w:rFonts w:asciiTheme="majorHAnsi" w:hAnsiTheme="majorHAnsi" w:cstheme="majorHAnsi"/>
            <w:noProof/>
            <w:webHidden/>
            <w:sz w:val="26"/>
            <w:szCs w:val="26"/>
            <w:rPrChange w:id="1302" w:author="Thuy Dao Xuan" w:date="2018-12-12T13:08:00Z">
              <w:rPr>
                <w:noProof/>
                <w:webHidden/>
              </w:rPr>
            </w:rPrChange>
          </w:rPr>
          <w:instrText xml:space="preserve"> PAGEREF _Toc532383406 \h </w:instrText>
        </w:r>
      </w:ins>
      <w:r w:rsidRPr="00316B61">
        <w:rPr>
          <w:rFonts w:asciiTheme="majorHAnsi" w:hAnsiTheme="majorHAnsi" w:cstheme="majorHAnsi"/>
          <w:noProof/>
          <w:webHidden/>
          <w:sz w:val="26"/>
          <w:szCs w:val="26"/>
          <w:rPrChange w:id="130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304" w:author="Thuy Dao Xuan" w:date="2018-12-12T13:08:00Z">
            <w:rPr>
              <w:noProof/>
              <w:webHidden/>
            </w:rPr>
          </w:rPrChange>
        </w:rPr>
        <w:fldChar w:fldCharType="separate"/>
      </w:r>
      <w:ins w:id="1305" w:author="Thuy Dao Xuan" w:date="2018-12-12T13:07:00Z">
        <w:r w:rsidRPr="00316B61">
          <w:rPr>
            <w:rFonts w:asciiTheme="majorHAnsi" w:hAnsiTheme="majorHAnsi" w:cstheme="majorHAnsi"/>
            <w:noProof/>
            <w:webHidden/>
            <w:sz w:val="26"/>
            <w:szCs w:val="26"/>
            <w:rPrChange w:id="1306" w:author="Thuy Dao Xuan" w:date="2018-12-12T13:08:00Z">
              <w:rPr>
                <w:noProof/>
                <w:webHidden/>
              </w:rPr>
            </w:rPrChange>
          </w:rPr>
          <w:t>13</w:t>
        </w:r>
        <w:r w:rsidRPr="00316B61">
          <w:rPr>
            <w:rFonts w:asciiTheme="majorHAnsi" w:hAnsiTheme="majorHAnsi" w:cstheme="majorHAnsi"/>
            <w:noProof/>
            <w:webHidden/>
            <w:sz w:val="26"/>
            <w:szCs w:val="26"/>
            <w:rPrChange w:id="130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308" w:author="Thuy Dao Xuan" w:date="2018-12-12T13:08:00Z">
              <w:rPr>
                <w:rStyle w:val="Hyperlink"/>
                <w:noProof/>
              </w:rPr>
            </w:rPrChange>
          </w:rPr>
          <w:fldChar w:fldCharType="end"/>
        </w:r>
      </w:ins>
    </w:p>
    <w:p w14:paraId="218229E8" w14:textId="29072B2F" w:rsidR="00316B61" w:rsidRPr="00316B61" w:rsidRDefault="00316B61">
      <w:pPr>
        <w:pStyle w:val="TableofFigures"/>
        <w:tabs>
          <w:tab w:val="right" w:leader="dot" w:pos="10194"/>
        </w:tabs>
        <w:spacing w:after="120" w:line="360" w:lineRule="auto"/>
        <w:rPr>
          <w:ins w:id="1309" w:author="Thuy Dao Xuan" w:date="2018-12-12T13:07:00Z"/>
          <w:rFonts w:asciiTheme="majorHAnsi" w:eastAsiaTheme="minorEastAsia" w:hAnsiTheme="majorHAnsi" w:cstheme="majorHAnsi"/>
          <w:noProof/>
          <w:sz w:val="26"/>
          <w:szCs w:val="26"/>
          <w:rPrChange w:id="1310" w:author="Thuy Dao Xuan" w:date="2018-12-12T13:08:00Z">
            <w:rPr>
              <w:ins w:id="1311" w:author="Thuy Dao Xuan" w:date="2018-12-12T13:07:00Z"/>
              <w:rFonts w:eastAsiaTheme="minorEastAsia"/>
              <w:noProof/>
            </w:rPr>
          </w:rPrChange>
        </w:rPr>
        <w:pPrChange w:id="1312" w:author="Thuy Dao Xuan" w:date="2018-12-12T13:08:00Z">
          <w:pPr>
            <w:pStyle w:val="TableofFigures"/>
            <w:tabs>
              <w:tab w:val="right" w:leader="dot" w:pos="10194"/>
            </w:tabs>
          </w:pPr>
        </w:pPrChange>
      </w:pPr>
      <w:ins w:id="1313" w:author="Thuy Dao Xuan" w:date="2018-12-12T13:07:00Z">
        <w:r w:rsidRPr="00316B61">
          <w:rPr>
            <w:rStyle w:val="Hyperlink"/>
            <w:rFonts w:asciiTheme="majorHAnsi" w:hAnsiTheme="majorHAnsi" w:cstheme="majorHAnsi"/>
            <w:noProof/>
            <w:sz w:val="26"/>
            <w:szCs w:val="26"/>
            <w:rPrChange w:id="1314" w:author="Thuy Dao Xuan" w:date="2018-12-12T13:08:00Z">
              <w:rPr>
                <w:rStyle w:val="Hyperlink"/>
                <w:noProof/>
              </w:rPr>
            </w:rPrChange>
          </w:rPr>
          <w:fldChar w:fldCharType="begin"/>
        </w:r>
        <w:r w:rsidRPr="00316B61">
          <w:rPr>
            <w:rStyle w:val="Hyperlink"/>
            <w:rFonts w:asciiTheme="majorHAnsi" w:hAnsiTheme="majorHAnsi" w:cstheme="majorHAnsi"/>
            <w:noProof/>
            <w:sz w:val="26"/>
            <w:szCs w:val="26"/>
            <w:rPrChange w:id="1315" w:author="Thuy Dao Xuan" w:date="2018-12-12T13:08:00Z">
              <w:rPr>
                <w:rStyle w:val="Hyperlink"/>
                <w:noProof/>
              </w:rPr>
            </w:rPrChange>
          </w:rPr>
          <w:instrText xml:space="preserve"> </w:instrText>
        </w:r>
        <w:r w:rsidRPr="00316B61">
          <w:rPr>
            <w:rFonts w:asciiTheme="majorHAnsi" w:hAnsiTheme="majorHAnsi" w:cstheme="majorHAnsi"/>
            <w:noProof/>
            <w:sz w:val="26"/>
            <w:szCs w:val="26"/>
            <w:rPrChange w:id="1316" w:author="Thuy Dao Xuan" w:date="2018-12-12T13:08:00Z">
              <w:rPr>
                <w:noProof/>
              </w:rPr>
            </w:rPrChange>
          </w:rPr>
          <w:instrText>HYPERLINK \l "_Toc532383407"</w:instrText>
        </w:r>
        <w:r w:rsidRPr="00316B61">
          <w:rPr>
            <w:rStyle w:val="Hyperlink"/>
            <w:rFonts w:asciiTheme="majorHAnsi" w:hAnsiTheme="majorHAnsi" w:cstheme="majorHAnsi"/>
            <w:noProof/>
            <w:sz w:val="26"/>
            <w:szCs w:val="26"/>
            <w:rPrChange w:id="1317" w:author="Thuy Dao Xuan" w:date="2018-12-12T13:08:00Z">
              <w:rPr>
                <w:rStyle w:val="Hyperlink"/>
                <w:noProof/>
              </w:rPr>
            </w:rPrChange>
          </w:rPr>
          <w:instrText xml:space="preserve"> </w:instrText>
        </w:r>
        <w:r w:rsidRPr="00316B61">
          <w:rPr>
            <w:rStyle w:val="Hyperlink"/>
            <w:rFonts w:asciiTheme="majorHAnsi" w:hAnsiTheme="majorHAnsi" w:cstheme="majorHAnsi"/>
            <w:noProof/>
            <w:sz w:val="26"/>
            <w:szCs w:val="26"/>
            <w:rPrChange w:id="1318" w:author="Thuy Dao Xuan" w:date="2018-12-12T13:08:00Z">
              <w:rPr>
                <w:rStyle w:val="Hyperlink"/>
                <w:noProof/>
              </w:rPr>
            </w:rPrChange>
          </w:rPr>
          <w:fldChar w:fldCharType="separate"/>
        </w:r>
        <w:r w:rsidRPr="00316B61">
          <w:rPr>
            <w:rStyle w:val="Hyperlink"/>
            <w:rFonts w:asciiTheme="majorHAnsi" w:hAnsiTheme="majorHAnsi" w:cstheme="majorHAnsi"/>
            <w:noProof/>
            <w:sz w:val="26"/>
            <w:szCs w:val="26"/>
            <w:rPrChange w:id="1319" w:author="Thuy Dao Xuan" w:date="2018-12-12T13:08:00Z">
              <w:rPr>
                <w:rStyle w:val="Hyperlink"/>
                <w:rFonts w:asciiTheme="majorHAnsi" w:hAnsiTheme="majorHAnsi" w:cstheme="majorHAnsi"/>
                <w:noProof/>
              </w:rPr>
            </w:rPrChange>
          </w:rPr>
          <w:t>Bảng 7. Index</w:t>
        </w:r>
        <w:r w:rsidRPr="00316B61">
          <w:rPr>
            <w:rFonts w:asciiTheme="majorHAnsi" w:hAnsiTheme="majorHAnsi" w:cstheme="majorHAnsi"/>
            <w:noProof/>
            <w:webHidden/>
            <w:sz w:val="26"/>
            <w:szCs w:val="26"/>
            <w:rPrChange w:id="1320" w:author="Thuy Dao Xuan" w:date="2018-12-12T13:08:00Z">
              <w:rPr>
                <w:noProof/>
                <w:webHidden/>
              </w:rPr>
            </w:rPrChange>
          </w:rPr>
          <w:tab/>
        </w:r>
        <w:r w:rsidRPr="00316B61">
          <w:rPr>
            <w:rFonts w:asciiTheme="majorHAnsi" w:hAnsiTheme="majorHAnsi" w:cstheme="majorHAnsi"/>
            <w:noProof/>
            <w:webHidden/>
            <w:sz w:val="26"/>
            <w:szCs w:val="26"/>
            <w:rPrChange w:id="1321" w:author="Thuy Dao Xuan" w:date="2018-12-12T13:08:00Z">
              <w:rPr>
                <w:noProof/>
                <w:webHidden/>
              </w:rPr>
            </w:rPrChange>
          </w:rPr>
          <w:fldChar w:fldCharType="begin"/>
        </w:r>
        <w:r w:rsidRPr="00316B61">
          <w:rPr>
            <w:rFonts w:asciiTheme="majorHAnsi" w:hAnsiTheme="majorHAnsi" w:cstheme="majorHAnsi"/>
            <w:noProof/>
            <w:webHidden/>
            <w:sz w:val="26"/>
            <w:szCs w:val="26"/>
            <w:rPrChange w:id="1322" w:author="Thuy Dao Xuan" w:date="2018-12-12T13:08:00Z">
              <w:rPr>
                <w:noProof/>
                <w:webHidden/>
              </w:rPr>
            </w:rPrChange>
          </w:rPr>
          <w:instrText xml:space="preserve"> PAGEREF _Toc532383407 \h </w:instrText>
        </w:r>
      </w:ins>
      <w:r w:rsidRPr="00316B61">
        <w:rPr>
          <w:rFonts w:asciiTheme="majorHAnsi" w:hAnsiTheme="majorHAnsi" w:cstheme="majorHAnsi"/>
          <w:noProof/>
          <w:webHidden/>
          <w:sz w:val="26"/>
          <w:szCs w:val="26"/>
          <w:rPrChange w:id="1323" w:author="Thuy Dao Xuan" w:date="2018-12-12T13:08:00Z">
            <w:rPr>
              <w:rFonts w:asciiTheme="majorHAnsi" w:hAnsiTheme="majorHAnsi" w:cstheme="majorHAnsi"/>
              <w:noProof/>
              <w:webHidden/>
              <w:sz w:val="26"/>
              <w:szCs w:val="26"/>
            </w:rPr>
          </w:rPrChange>
        </w:rPr>
      </w:r>
      <w:r w:rsidRPr="00316B61">
        <w:rPr>
          <w:rFonts w:asciiTheme="majorHAnsi" w:hAnsiTheme="majorHAnsi" w:cstheme="majorHAnsi"/>
          <w:noProof/>
          <w:webHidden/>
          <w:sz w:val="26"/>
          <w:szCs w:val="26"/>
          <w:rPrChange w:id="1324" w:author="Thuy Dao Xuan" w:date="2018-12-12T13:08:00Z">
            <w:rPr>
              <w:noProof/>
              <w:webHidden/>
            </w:rPr>
          </w:rPrChange>
        </w:rPr>
        <w:fldChar w:fldCharType="separate"/>
      </w:r>
      <w:ins w:id="1325" w:author="Thuy Dao Xuan" w:date="2018-12-12T13:07:00Z">
        <w:r w:rsidRPr="00316B61">
          <w:rPr>
            <w:rFonts w:asciiTheme="majorHAnsi" w:hAnsiTheme="majorHAnsi" w:cstheme="majorHAnsi"/>
            <w:noProof/>
            <w:webHidden/>
            <w:sz w:val="26"/>
            <w:szCs w:val="26"/>
            <w:rPrChange w:id="1326" w:author="Thuy Dao Xuan" w:date="2018-12-12T13:08:00Z">
              <w:rPr>
                <w:noProof/>
                <w:webHidden/>
              </w:rPr>
            </w:rPrChange>
          </w:rPr>
          <w:t>13</w:t>
        </w:r>
        <w:r w:rsidRPr="00316B61">
          <w:rPr>
            <w:rFonts w:asciiTheme="majorHAnsi" w:hAnsiTheme="majorHAnsi" w:cstheme="majorHAnsi"/>
            <w:noProof/>
            <w:webHidden/>
            <w:sz w:val="26"/>
            <w:szCs w:val="26"/>
            <w:rPrChange w:id="1327" w:author="Thuy Dao Xuan" w:date="2018-12-12T13:08:00Z">
              <w:rPr>
                <w:noProof/>
                <w:webHidden/>
              </w:rPr>
            </w:rPrChange>
          </w:rPr>
          <w:fldChar w:fldCharType="end"/>
        </w:r>
        <w:r w:rsidRPr="00316B61">
          <w:rPr>
            <w:rStyle w:val="Hyperlink"/>
            <w:rFonts w:asciiTheme="majorHAnsi" w:hAnsiTheme="majorHAnsi" w:cstheme="majorHAnsi"/>
            <w:noProof/>
            <w:sz w:val="26"/>
            <w:szCs w:val="26"/>
            <w:rPrChange w:id="1328" w:author="Thuy Dao Xuan" w:date="2018-12-12T13:08:00Z">
              <w:rPr>
                <w:rStyle w:val="Hyperlink"/>
                <w:noProof/>
              </w:rPr>
            </w:rPrChange>
          </w:rPr>
          <w:fldChar w:fldCharType="end"/>
        </w:r>
      </w:ins>
    </w:p>
    <w:p w14:paraId="7E1DE426" w14:textId="63ED9577" w:rsidR="003A227B" w:rsidRPr="0023733E" w:rsidRDefault="00316B61">
      <w:pPr>
        <w:tabs>
          <w:tab w:val="left" w:pos="1947"/>
        </w:tabs>
        <w:spacing w:after="120" w:line="360" w:lineRule="auto"/>
        <w:pPrChange w:id="1329" w:author="Thuy Dao Xuan" w:date="2018-12-12T13:08:00Z">
          <w:pPr>
            <w:pStyle w:val="Heading1"/>
            <w:spacing w:after="120" w:line="360" w:lineRule="auto"/>
          </w:pPr>
        </w:pPrChange>
      </w:pPr>
      <w:ins w:id="1330" w:author="Thuy Dao Xuan" w:date="2018-12-12T13:07:00Z">
        <w:r w:rsidRPr="00316B61">
          <w:rPr>
            <w:rFonts w:asciiTheme="majorHAnsi" w:hAnsiTheme="majorHAnsi" w:cstheme="majorHAnsi"/>
            <w:sz w:val="26"/>
            <w:szCs w:val="26"/>
            <w:rPrChange w:id="1331" w:author="Thuy Dao Xuan" w:date="2018-12-12T13:08:00Z">
              <w:rPr>
                <w:b w:val="0"/>
              </w:rPr>
            </w:rPrChange>
          </w:rPr>
          <w:fldChar w:fldCharType="end"/>
        </w:r>
      </w:ins>
      <w:ins w:id="1332" w:author="Thuy Dao Xuan" w:date="2018-12-12T13:08:00Z">
        <w:r w:rsidR="0023733E">
          <w:rPr>
            <w:rFonts w:asciiTheme="majorHAnsi" w:hAnsiTheme="majorHAnsi" w:cstheme="majorHAnsi"/>
            <w:sz w:val="26"/>
            <w:szCs w:val="26"/>
          </w:rPr>
          <w:tab/>
        </w:r>
      </w:ins>
    </w:p>
    <w:p w14:paraId="7AA41516" w14:textId="77777777" w:rsidR="00624056" w:rsidRPr="00D51F45" w:rsidRDefault="00624056" w:rsidP="002376B7">
      <w:pPr>
        <w:spacing w:after="120" w:line="360" w:lineRule="auto"/>
        <w:rPr>
          <w:rFonts w:asciiTheme="majorHAnsi" w:hAnsiTheme="majorHAnsi" w:cstheme="majorHAnsi"/>
        </w:rPr>
      </w:pPr>
      <w:r w:rsidRPr="00D51F45">
        <w:rPr>
          <w:rFonts w:asciiTheme="majorHAnsi" w:hAnsiTheme="majorHAnsi" w:cstheme="majorHAnsi"/>
        </w:rPr>
        <w:br w:type="page"/>
      </w:r>
    </w:p>
    <w:p w14:paraId="6177BE65" w14:textId="60A4A27B" w:rsidR="006E34E5" w:rsidRPr="00D51F45" w:rsidRDefault="006E34E5" w:rsidP="002376B7">
      <w:pPr>
        <w:pStyle w:val="Heading1"/>
        <w:spacing w:after="120" w:line="360" w:lineRule="auto"/>
        <w:rPr>
          <w:lang w:val="vi-VN"/>
        </w:rPr>
      </w:pPr>
      <w:bookmarkStart w:id="1333" w:name="_Toc532383212"/>
      <w:r w:rsidRPr="00D51F45">
        <w:rPr>
          <w:lang w:val="vi-VN"/>
        </w:rPr>
        <w:lastRenderedPageBreak/>
        <w:t>GIỚI THIỆU</w:t>
      </w:r>
      <w:r w:rsidR="006E30CD" w:rsidRPr="00D51F45">
        <w:rPr>
          <w:lang w:val="vi-VN"/>
        </w:rPr>
        <w:t xml:space="preserve"> ĐỀ TÀI</w:t>
      </w:r>
      <w:bookmarkEnd w:id="1333"/>
    </w:p>
    <w:p w14:paraId="49D00082" w14:textId="5C3BF38E" w:rsidR="006E34E5" w:rsidRPr="00D51F45" w:rsidRDefault="00145E2A" w:rsidP="002376B7">
      <w:pPr>
        <w:pStyle w:val="Heading2"/>
        <w:spacing w:after="120" w:line="360" w:lineRule="auto"/>
        <w:rPr>
          <w:lang w:val="vi-VN"/>
        </w:rPr>
      </w:pPr>
      <w:r w:rsidRPr="00D51F45">
        <w:rPr>
          <w:lang w:val="vi-VN"/>
        </w:rPr>
        <w:t xml:space="preserve"> </w:t>
      </w:r>
      <w:bookmarkStart w:id="1334" w:name="_Toc532383213"/>
      <w:r w:rsidRPr="00D51F45">
        <w:rPr>
          <w:lang w:val="vi-VN"/>
        </w:rPr>
        <w:t>Lý do chọn đề tài</w:t>
      </w:r>
      <w:r w:rsidR="007E0AE7" w:rsidRPr="00D51F45">
        <w:rPr>
          <w:lang w:val="vi-VN"/>
        </w:rPr>
        <w:t xml:space="preserve"> và mục tiêu hướng tới</w:t>
      </w:r>
      <w:bookmarkEnd w:id="1334"/>
    </w:p>
    <w:p w14:paraId="6FBB423F" w14:textId="0568DF8F" w:rsidR="006E1926" w:rsidRPr="00D51F45" w:rsidRDefault="00D0644E" w:rsidP="007E0AE7">
      <w:pPr>
        <w:spacing w:after="120" w:line="360" w:lineRule="auto"/>
        <w:ind w:firstLine="709"/>
        <w:jc w:val="both"/>
        <w:rPr>
          <w:rFonts w:asciiTheme="majorHAnsi" w:hAnsiTheme="majorHAnsi" w:cstheme="majorHAnsi"/>
        </w:rPr>
      </w:pPr>
      <w:r w:rsidRPr="00D51F45">
        <w:rPr>
          <w:rFonts w:asciiTheme="majorHAnsi" w:eastAsia="Times New Roman" w:hAnsiTheme="majorHAnsi" w:cstheme="majorHAnsi"/>
          <w:color w:val="000000"/>
          <w:sz w:val="26"/>
          <w:szCs w:val="26"/>
        </w:rPr>
        <w:t xml:space="preserve">Hiện nay </w:t>
      </w:r>
      <w:r w:rsidR="00F235E4" w:rsidRPr="00D51F45">
        <w:rPr>
          <w:rFonts w:asciiTheme="majorHAnsi" w:eastAsia="Times New Roman" w:hAnsiTheme="majorHAnsi" w:cstheme="majorHAnsi"/>
          <w:color w:val="000000"/>
          <w:sz w:val="26"/>
          <w:szCs w:val="26"/>
        </w:rPr>
        <w:t>việc mua bán bất động sản ngày càng tăng</w:t>
      </w:r>
      <w:r w:rsidR="00263020" w:rsidRPr="00D51F45">
        <w:rPr>
          <w:rFonts w:asciiTheme="majorHAnsi" w:eastAsia="Times New Roman" w:hAnsiTheme="majorHAnsi" w:cstheme="majorHAnsi"/>
          <w:color w:val="000000"/>
          <w:sz w:val="26"/>
          <w:szCs w:val="26"/>
        </w:rPr>
        <w:t xml:space="preserve"> và với thời đại công nghệ 4.0 hiện nay</w:t>
      </w:r>
      <w:r w:rsidRPr="00D51F45">
        <w:rPr>
          <w:rFonts w:asciiTheme="majorHAnsi" w:eastAsia="Times New Roman" w:hAnsiTheme="majorHAnsi" w:cstheme="majorHAnsi"/>
          <w:color w:val="000000"/>
          <w:sz w:val="26"/>
          <w:szCs w:val="26"/>
        </w:rPr>
        <w:t xml:space="preserve">… nắm bắt được nhu cầu đó nhóm </w:t>
      </w:r>
      <w:r w:rsidR="00F235E4" w:rsidRPr="00D51F45">
        <w:rPr>
          <w:rFonts w:asciiTheme="majorHAnsi" w:eastAsia="Times New Roman" w:hAnsiTheme="majorHAnsi" w:cstheme="majorHAnsi"/>
          <w:color w:val="000000"/>
          <w:sz w:val="26"/>
          <w:szCs w:val="26"/>
        </w:rPr>
        <w:t xml:space="preserve">chúng em </w:t>
      </w:r>
      <w:r w:rsidRPr="00D51F45">
        <w:rPr>
          <w:rFonts w:asciiTheme="majorHAnsi" w:eastAsia="Times New Roman" w:hAnsiTheme="majorHAnsi" w:cstheme="majorHAnsi"/>
          <w:color w:val="000000"/>
          <w:sz w:val="26"/>
          <w:szCs w:val="26"/>
        </w:rPr>
        <w:t>quyết định thực hiện đồ án</w:t>
      </w:r>
      <w:r w:rsidR="00F235E4" w:rsidRPr="00D51F45">
        <w:rPr>
          <w:rFonts w:asciiTheme="majorHAnsi" w:eastAsia="Times New Roman" w:hAnsiTheme="majorHAnsi" w:cstheme="majorHAnsi"/>
          <w:color w:val="000000"/>
          <w:sz w:val="26"/>
          <w:szCs w:val="26"/>
        </w:rPr>
        <w:t xml:space="preserve"> hệ quản trị cơ sở dữ liệu</w:t>
      </w:r>
      <w:r w:rsidR="00263020" w:rsidRPr="00D51F45">
        <w:rPr>
          <w:rFonts w:asciiTheme="majorHAnsi" w:eastAsia="Times New Roman" w:hAnsiTheme="majorHAnsi" w:cstheme="majorHAnsi"/>
          <w:color w:val="000000"/>
          <w:sz w:val="26"/>
          <w:szCs w:val="26"/>
        </w:rPr>
        <w:t xml:space="preserve"> là</w:t>
      </w:r>
      <w:r w:rsidRPr="00D51F45">
        <w:rPr>
          <w:rFonts w:asciiTheme="majorHAnsi" w:eastAsia="Times New Roman" w:hAnsiTheme="majorHAnsi" w:cstheme="majorHAnsi"/>
          <w:color w:val="000000"/>
          <w:sz w:val="26"/>
          <w:szCs w:val="26"/>
        </w:rPr>
        <w:t xml:space="preserve"> </w:t>
      </w:r>
      <w:r w:rsidR="00F235E4" w:rsidRPr="00D51F45">
        <w:rPr>
          <w:rFonts w:asciiTheme="majorHAnsi" w:eastAsia="Times New Roman" w:hAnsiTheme="majorHAnsi" w:cstheme="majorHAnsi"/>
          <w:iCs/>
          <w:color w:val="000000"/>
          <w:sz w:val="26"/>
          <w:szCs w:val="26"/>
        </w:rPr>
        <w:t>web bất động sản</w:t>
      </w:r>
      <w:r w:rsidR="00F235E4" w:rsidRPr="00D51F45">
        <w:rPr>
          <w:rFonts w:asciiTheme="majorHAnsi" w:eastAsia="Times New Roman" w:hAnsiTheme="majorHAnsi" w:cstheme="majorHAnsi"/>
          <w:i/>
          <w:iCs/>
          <w:color w:val="000000"/>
          <w:sz w:val="26"/>
          <w:szCs w:val="26"/>
        </w:rPr>
        <w:t xml:space="preserve"> </w:t>
      </w:r>
      <w:r w:rsidRPr="00D51F45">
        <w:rPr>
          <w:rFonts w:asciiTheme="majorHAnsi" w:eastAsia="Times New Roman" w:hAnsiTheme="majorHAnsi" w:cstheme="majorHAnsi"/>
          <w:color w:val="000000"/>
          <w:sz w:val="26"/>
          <w:szCs w:val="26"/>
        </w:rPr>
        <w:t>với các chức năng chính như sau:</w:t>
      </w:r>
      <w:r w:rsidR="00F235E4" w:rsidRPr="00D51F45">
        <w:rPr>
          <w:rFonts w:asciiTheme="majorHAnsi" w:eastAsia="Times New Roman" w:hAnsiTheme="majorHAnsi" w:cstheme="majorHAnsi"/>
          <w:color w:val="000000"/>
          <w:sz w:val="26"/>
          <w:szCs w:val="26"/>
        </w:rPr>
        <w:t xml:space="preserve"> Đối với khách hàng giúp người dùng đăng bài hoặc tìm kiếm các loại bất động sản phù hợp với nhu cầu của họ</w:t>
      </w:r>
      <w:r w:rsidRPr="00D51F45">
        <w:rPr>
          <w:rFonts w:asciiTheme="majorHAnsi" w:eastAsia="Times New Roman" w:hAnsiTheme="majorHAnsi" w:cstheme="majorHAnsi"/>
          <w:color w:val="000000"/>
          <w:sz w:val="26"/>
          <w:szCs w:val="26"/>
        </w:rPr>
        <w:t xml:space="preserve">. </w:t>
      </w:r>
    </w:p>
    <w:p w14:paraId="664312C8" w14:textId="4572B429" w:rsidR="006E34E5" w:rsidRPr="00D51F45" w:rsidRDefault="006E1926" w:rsidP="002376B7">
      <w:pPr>
        <w:pStyle w:val="Heading2"/>
        <w:spacing w:after="120" w:line="360" w:lineRule="auto"/>
        <w:rPr>
          <w:lang w:val="vi-VN"/>
        </w:rPr>
      </w:pPr>
      <w:bookmarkStart w:id="1335" w:name="_Toc532383214"/>
      <w:r w:rsidRPr="00D51F45">
        <w:rPr>
          <w:lang w:val="vi-VN"/>
        </w:rPr>
        <w:t>Phương pháp nghiên cứu</w:t>
      </w:r>
      <w:bookmarkEnd w:id="1335"/>
    </w:p>
    <w:p w14:paraId="5C7674F1" w14:textId="72D7F347" w:rsidR="00D352AF" w:rsidRPr="00D352AF" w:rsidRDefault="00D352AF" w:rsidP="00D352AF">
      <w:pPr>
        <w:pStyle w:val="ListParagraph"/>
        <w:numPr>
          <w:ilvl w:val="0"/>
          <w:numId w:val="4"/>
        </w:numPr>
        <w:spacing w:after="120" w:line="360" w:lineRule="auto"/>
        <w:rPr>
          <w:rFonts w:asciiTheme="majorHAnsi" w:hAnsiTheme="majorHAnsi" w:cstheme="majorHAnsi"/>
          <w:sz w:val="26"/>
          <w:szCs w:val="26"/>
          <w:lang w:val="en-US"/>
        </w:rPr>
      </w:pPr>
      <w:r w:rsidRPr="00D352AF">
        <w:rPr>
          <w:rFonts w:asciiTheme="majorHAnsi" w:hAnsiTheme="majorHAnsi" w:cstheme="majorHAnsi"/>
          <w:sz w:val="26"/>
          <w:szCs w:val="26"/>
          <w:lang w:val="en-US"/>
        </w:rPr>
        <w:t>Công cụ lập trình: Visual Studio Enterprise 2017</w:t>
      </w:r>
      <w:r w:rsidR="00084BD0">
        <w:rPr>
          <w:rFonts w:asciiTheme="majorHAnsi" w:hAnsiTheme="majorHAnsi" w:cstheme="majorHAnsi"/>
          <w:sz w:val="26"/>
          <w:szCs w:val="26"/>
          <w:lang w:val="en-US"/>
        </w:rPr>
        <w:t>, Git</w:t>
      </w:r>
      <w:r w:rsidR="00E567C7">
        <w:rPr>
          <w:rFonts w:asciiTheme="majorHAnsi" w:hAnsiTheme="majorHAnsi" w:cstheme="majorHAnsi"/>
          <w:sz w:val="26"/>
          <w:szCs w:val="26"/>
          <w:lang w:val="en-US"/>
        </w:rPr>
        <w:t>.</w:t>
      </w:r>
    </w:p>
    <w:p w14:paraId="06947BC3" w14:textId="3785E84B" w:rsidR="00B919E6" w:rsidRPr="00D352AF" w:rsidRDefault="00676AED" w:rsidP="00D352AF">
      <w:pPr>
        <w:numPr>
          <w:ilvl w:val="0"/>
          <w:numId w:val="4"/>
        </w:numPr>
        <w:spacing w:after="120" w:line="360" w:lineRule="auto"/>
        <w:textAlignment w:val="baseline"/>
        <w:rPr>
          <w:rFonts w:asciiTheme="majorHAnsi" w:eastAsia="Times New Roman" w:hAnsiTheme="majorHAnsi" w:cstheme="majorHAnsi"/>
          <w:color w:val="000000"/>
          <w:sz w:val="26"/>
          <w:szCs w:val="26"/>
          <w:lang w:val="en-US"/>
        </w:rPr>
      </w:pPr>
      <w:r w:rsidRPr="00D352AF">
        <w:rPr>
          <w:rFonts w:asciiTheme="majorHAnsi" w:eastAsia="Times New Roman" w:hAnsiTheme="majorHAnsi" w:cstheme="majorHAnsi"/>
          <w:color w:val="000000"/>
          <w:sz w:val="26"/>
          <w:szCs w:val="26"/>
          <w:lang w:val="en-US"/>
        </w:rPr>
        <w:t>Mô hình</w:t>
      </w:r>
      <w:r w:rsidR="00B919E6" w:rsidRPr="00D352AF">
        <w:rPr>
          <w:rFonts w:asciiTheme="majorHAnsi" w:eastAsia="Times New Roman" w:hAnsiTheme="majorHAnsi" w:cstheme="majorHAnsi"/>
          <w:color w:val="000000"/>
          <w:sz w:val="26"/>
          <w:szCs w:val="26"/>
          <w:lang w:val="en-US"/>
        </w:rPr>
        <w:t xml:space="preserve"> lập trình: </w:t>
      </w:r>
      <w:r w:rsidR="000C5EC4" w:rsidRPr="00D352AF">
        <w:rPr>
          <w:rFonts w:asciiTheme="majorHAnsi" w:eastAsia="Times New Roman" w:hAnsiTheme="majorHAnsi" w:cstheme="majorHAnsi"/>
          <w:color w:val="000000"/>
          <w:sz w:val="26"/>
          <w:szCs w:val="26"/>
          <w:lang w:val="en-US"/>
        </w:rPr>
        <w:t>ASP.NET MVC</w:t>
      </w:r>
      <w:r w:rsidR="00E567C7">
        <w:rPr>
          <w:rFonts w:asciiTheme="majorHAnsi" w:eastAsia="Times New Roman" w:hAnsiTheme="majorHAnsi" w:cstheme="majorHAnsi"/>
          <w:color w:val="000000"/>
          <w:sz w:val="26"/>
          <w:szCs w:val="26"/>
          <w:lang w:val="en-US"/>
        </w:rPr>
        <w:t>.</w:t>
      </w:r>
    </w:p>
    <w:p w14:paraId="1675F144" w14:textId="0DB96436" w:rsidR="00676AED" w:rsidRPr="00D352AF" w:rsidRDefault="00676AED" w:rsidP="002376B7">
      <w:pPr>
        <w:numPr>
          <w:ilvl w:val="0"/>
          <w:numId w:val="4"/>
        </w:numPr>
        <w:spacing w:after="120" w:line="360" w:lineRule="auto"/>
        <w:textAlignment w:val="baseline"/>
        <w:rPr>
          <w:rFonts w:asciiTheme="majorHAnsi" w:eastAsia="Times New Roman" w:hAnsiTheme="majorHAnsi" w:cstheme="majorHAnsi"/>
          <w:color w:val="000000"/>
          <w:sz w:val="26"/>
          <w:szCs w:val="26"/>
          <w:lang w:val="en-US"/>
        </w:rPr>
      </w:pPr>
      <w:r w:rsidRPr="00D352AF">
        <w:rPr>
          <w:rFonts w:asciiTheme="majorHAnsi" w:eastAsia="Times New Roman" w:hAnsiTheme="majorHAnsi" w:cstheme="majorHAnsi"/>
          <w:color w:val="000000"/>
          <w:sz w:val="26"/>
          <w:szCs w:val="26"/>
          <w:lang w:val="en-US"/>
        </w:rPr>
        <w:t>Ngôn ngữ lập trình: C#</w:t>
      </w:r>
      <w:r w:rsidR="00E567C7">
        <w:rPr>
          <w:rFonts w:asciiTheme="majorHAnsi" w:eastAsia="Times New Roman" w:hAnsiTheme="majorHAnsi" w:cstheme="majorHAnsi"/>
          <w:color w:val="000000"/>
          <w:sz w:val="26"/>
          <w:szCs w:val="26"/>
          <w:lang w:val="en-US"/>
        </w:rPr>
        <w:t>.</w:t>
      </w:r>
    </w:p>
    <w:p w14:paraId="095C8C09" w14:textId="41911CC0" w:rsidR="00B919E6" w:rsidRPr="00D352AF" w:rsidRDefault="00B919E6" w:rsidP="002376B7">
      <w:pPr>
        <w:numPr>
          <w:ilvl w:val="0"/>
          <w:numId w:val="4"/>
        </w:numPr>
        <w:spacing w:after="120" w:line="360" w:lineRule="auto"/>
        <w:textAlignment w:val="baseline"/>
        <w:rPr>
          <w:rFonts w:asciiTheme="majorHAnsi" w:eastAsia="Times New Roman" w:hAnsiTheme="majorHAnsi" w:cstheme="majorHAnsi"/>
          <w:color w:val="000000"/>
          <w:sz w:val="26"/>
          <w:szCs w:val="26"/>
          <w:lang w:val="en-US"/>
        </w:rPr>
      </w:pPr>
      <w:r w:rsidRPr="00D352AF">
        <w:rPr>
          <w:rFonts w:asciiTheme="majorHAnsi" w:eastAsia="Times New Roman" w:hAnsiTheme="majorHAnsi" w:cstheme="majorHAnsi"/>
          <w:color w:val="000000"/>
          <w:sz w:val="26"/>
          <w:szCs w:val="26"/>
          <w:lang w:val="en-US"/>
        </w:rPr>
        <w:t xml:space="preserve">Thư viện (API): </w:t>
      </w:r>
      <w:r w:rsidR="00CD5AEE" w:rsidRPr="00D352AF">
        <w:rPr>
          <w:rFonts w:asciiTheme="majorHAnsi" w:eastAsia="Times New Roman" w:hAnsiTheme="majorHAnsi" w:cstheme="majorHAnsi"/>
          <w:color w:val="000000"/>
          <w:sz w:val="26"/>
          <w:szCs w:val="26"/>
          <w:lang w:val="en-US"/>
        </w:rPr>
        <w:t>Entity Framework</w:t>
      </w:r>
      <w:r w:rsidR="00E567C7">
        <w:rPr>
          <w:rFonts w:asciiTheme="majorHAnsi" w:eastAsia="Times New Roman" w:hAnsiTheme="majorHAnsi" w:cstheme="majorHAnsi"/>
          <w:color w:val="000000"/>
          <w:sz w:val="26"/>
          <w:szCs w:val="26"/>
          <w:lang w:val="en-US"/>
        </w:rPr>
        <w:t>.</w:t>
      </w:r>
    </w:p>
    <w:p w14:paraId="4006E4A1" w14:textId="2A3AA882" w:rsidR="00B919E6" w:rsidRPr="00D352AF" w:rsidRDefault="00B919E6" w:rsidP="002376B7">
      <w:pPr>
        <w:numPr>
          <w:ilvl w:val="0"/>
          <w:numId w:val="4"/>
        </w:numPr>
        <w:spacing w:after="120" w:line="360" w:lineRule="auto"/>
        <w:textAlignment w:val="baseline"/>
        <w:rPr>
          <w:rFonts w:asciiTheme="majorHAnsi" w:eastAsia="Times New Roman" w:hAnsiTheme="majorHAnsi" w:cstheme="majorHAnsi"/>
          <w:color w:val="000000"/>
          <w:sz w:val="26"/>
          <w:szCs w:val="26"/>
          <w:lang w:val="en-US"/>
        </w:rPr>
      </w:pPr>
      <w:r w:rsidRPr="00D352AF">
        <w:rPr>
          <w:rFonts w:asciiTheme="majorHAnsi" w:eastAsia="Times New Roman" w:hAnsiTheme="majorHAnsi" w:cstheme="majorHAnsi"/>
          <w:color w:val="000000"/>
          <w:sz w:val="26"/>
          <w:szCs w:val="26"/>
          <w:lang w:val="en-US"/>
        </w:rPr>
        <w:t xml:space="preserve">Hệ quản trị cơ sở dữ liệu: </w:t>
      </w:r>
      <w:r w:rsidR="004B4062" w:rsidRPr="00D352AF">
        <w:rPr>
          <w:rFonts w:asciiTheme="majorHAnsi" w:eastAsia="Times New Roman" w:hAnsiTheme="majorHAnsi" w:cstheme="majorHAnsi"/>
          <w:color w:val="000000"/>
          <w:sz w:val="26"/>
          <w:szCs w:val="26"/>
          <w:lang w:val="en-US"/>
        </w:rPr>
        <w:t>SQL Server 2016</w:t>
      </w:r>
      <w:r w:rsidR="00E567C7">
        <w:rPr>
          <w:rFonts w:asciiTheme="majorHAnsi" w:eastAsia="Times New Roman" w:hAnsiTheme="majorHAnsi" w:cstheme="majorHAnsi"/>
          <w:color w:val="000000"/>
          <w:sz w:val="26"/>
          <w:szCs w:val="26"/>
          <w:lang w:val="en-US"/>
        </w:rPr>
        <w:t>.</w:t>
      </w:r>
    </w:p>
    <w:p w14:paraId="363460C4" w14:textId="433D2CA7" w:rsidR="006E34E5" w:rsidRPr="002376B7" w:rsidRDefault="006E34E5" w:rsidP="002376B7">
      <w:pPr>
        <w:pStyle w:val="Heading2"/>
        <w:spacing w:after="120" w:line="360" w:lineRule="auto"/>
      </w:pPr>
      <w:bookmarkStart w:id="1336" w:name="_Toc532383215"/>
      <w:r w:rsidRPr="002376B7">
        <w:t>Chức năng cơ bản</w:t>
      </w:r>
      <w:bookmarkEnd w:id="1336"/>
    </w:p>
    <w:p w14:paraId="4C00BE8E" w14:textId="76B5D869" w:rsidR="00727111" w:rsidRPr="002376B7" w:rsidRDefault="00727111" w:rsidP="002376B7">
      <w:pPr>
        <w:spacing w:after="120" w:line="360" w:lineRule="auto"/>
        <w:ind w:firstLine="709"/>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color w:val="000000"/>
          <w:sz w:val="26"/>
          <w:szCs w:val="26"/>
          <w:lang w:val="en-US"/>
        </w:rPr>
        <w:t xml:space="preserve">Các chức năng của ứng dụng được phân làm </w:t>
      </w:r>
      <w:r w:rsidR="00B74C81" w:rsidRPr="002376B7">
        <w:rPr>
          <w:rFonts w:asciiTheme="majorHAnsi" w:eastAsia="Times New Roman" w:hAnsiTheme="majorHAnsi" w:cstheme="majorHAnsi"/>
          <w:color w:val="000000"/>
          <w:sz w:val="26"/>
          <w:szCs w:val="26"/>
          <w:lang w:val="en-US"/>
        </w:rPr>
        <w:t>ba</w:t>
      </w:r>
      <w:r w:rsidRPr="002376B7">
        <w:rPr>
          <w:rFonts w:asciiTheme="majorHAnsi" w:eastAsia="Times New Roman" w:hAnsiTheme="majorHAnsi" w:cstheme="majorHAnsi"/>
          <w:color w:val="000000"/>
          <w:sz w:val="26"/>
          <w:szCs w:val="26"/>
          <w:lang w:val="en-US"/>
        </w:rPr>
        <w:t xml:space="preserve"> nhóm chính dựa vào </w:t>
      </w:r>
      <w:r w:rsidR="00B74C81" w:rsidRPr="002376B7">
        <w:rPr>
          <w:rFonts w:asciiTheme="majorHAnsi" w:eastAsia="Times New Roman" w:hAnsiTheme="majorHAnsi" w:cstheme="majorHAnsi"/>
          <w:color w:val="000000"/>
          <w:sz w:val="26"/>
          <w:szCs w:val="26"/>
          <w:lang w:val="en-US"/>
        </w:rPr>
        <w:t>ba</w:t>
      </w:r>
      <w:r w:rsidRPr="002376B7">
        <w:rPr>
          <w:rFonts w:asciiTheme="majorHAnsi" w:eastAsia="Times New Roman" w:hAnsiTheme="majorHAnsi" w:cstheme="majorHAnsi"/>
          <w:color w:val="000000"/>
          <w:sz w:val="26"/>
          <w:szCs w:val="26"/>
          <w:lang w:val="en-US"/>
        </w:rPr>
        <w:t xml:space="preserve"> đối tượng sử dụng là</w:t>
      </w:r>
      <w:r w:rsidR="00B74C81" w:rsidRPr="002376B7">
        <w:rPr>
          <w:rFonts w:asciiTheme="majorHAnsi" w:eastAsia="Times New Roman" w:hAnsiTheme="majorHAnsi" w:cstheme="majorHAnsi"/>
          <w:color w:val="000000"/>
          <w:sz w:val="26"/>
          <w:szCs w:val="26"/>
          <w:lang w:val="en-US"/>
        </w:rPr>
        <w:t xml:space="preserve"> người dùng,</w:t>
      </w:r>
      <w:r w:rsidRPr="002376B7">
        <w:rPr>
          <w:rFonts w:asciiTheme="majorHAnsi" w:eastAsia="Times New Roman" w:hAnsiTheme="majorHAnsi" w:cstheme="majorHAnsi"/>
          <w:color w:val="000000"/>
          <w:sz w:val="26"/>
          <w:szCs w:val="26"/>
          <w:lang w:val="en-US"/>
        </w:rPr>
        <w:t xml:space="preserve"> nhân viên và người quản lý</w:t>
      </w:r>
      <w:r w:rsidR="00BF1F2F" w:rsidRPr="002376B7">
        <w:rPr>
          <w:rFonts w:asciiTheme="majorHAnsi" w:eastAsia="Times New Roman" w:hAnsiTheme="majorHAnsi" w:cstheme="majorHAnsi"/>
          <w:color w:val="000000"/>
          <w:sz w:val="26"/>
          <w:szCs w:val="26"/>
          <w:lang w:val="en-US"/>
        </w:rPr>
        <w:t>,</w:t>
      </w:r>
      <w:r w:rsidRPr="002376B7">
        <w:rPr>
          <w:rFonts w:asciiTheme="majorHAnsi" w:eastAsia="Times New Roman" w:hAnsiTheme="majorHAnsi" w:cstheme="majorHAnsi"/>
          <w:color w:val="000000"/>
          <w:sz w:val="26"/>
          <w:szCs w:val="26"/>
          <w:lang w:val="en-US"/>
        </w:rPr>
        <w:t xml:space="preserve"> cụ thể như sau:</w:t>
      </w:r>
    </w:p>
    <w:p w14:paraId="1CE6E307" w14:textId="50B69BAB" w:rsidR="002A2E87" w:rsidRDefault="00BF1F2F" w:rsidP="002376B7">
      <w:pPr>
        <w:pStyle w:val="Heading3"/>
        <w:ind w:left="1530" w:hanging="630"/>
        <w:rPr>
          <w:ins w:id="1337" w:author=" " w:date="2018-12-12T21:52:00Z"/>
          <w:rFonts w:asciiTheme="majorHAnsi" w:hAnsiTheme="majorHAnsi" w:cstheme="majorHAnsi"/>
        </w:rPr>
      </w:pPr>
      <w:bookmarkStart w:id="1338" w:name="_Toc532383216"/>
      <w:r w:rsidRPr="002376B7">
        <w:rPr>
          <w:rFonts w:asciiTheme="majorHAnsi" w:hAnsiTheme="majorHAnsi" w:cstheme="majorHAnsi"/>
        </w:rPr>
        <w:t>Người dùng</w:t>
      </w:r>
      <w:bookmarkEnd w:id="1338"/>
    </w:p>
    <w:p w14:paraId="087EC7C4" w14:textId="46B9DB6F" w:rsidR="00C0432A" w:rsidRPr="00FE5FA8" w:rsidRDefault="005F5079" w:rsidP="00FE5FA8">
      <w:pPr>
        <w:pStyle w:val="ListParagraph"/>
        <w:numPr>
          <w:ilvl w:val="0"/>
          <w:numId w:val="4"/>
        </w:numPr>
        <w:spacing w:line="360" w:lineRule="auto"/>
        <w:rPr>
          <w:ins w:id="1339" w:author=" " w:date="2018-12-12T21:55:00Z"/>
          <w:rFonts w:asciiTheme="majorHAnsi" w:hAnsiTheme="majorHAnsi" w:cstheme="majorHAnsi"/>
          <w:lang w:val="en-US"/>
          <w:rPrChange w:id="1340" w:author=" " w:date="2018-12-12T21:58:00Z">
            <w:rPr>
              <w:ins w:id="1341" w:author=" " w:date="2018-12-12T21:55:00Z"/>
              <w:lang w:val="en-US"/>
            </w:rPr>
          </w:rPrChange>
        </w:rPr>
      </w:pPr>
      <w:ins w:id="1342" w:author=" " w:date="2018-12-12T21:55:00Z">
        <w:r w:rsidRPr="00FE5FA8">
          <w:rPr>
            <w:rFonts w:asciiTheme="majorHAnsi" w:hAnsiTheme="majorHAnsi" w:cstheme="majorHAnsi"/>
            <w:lang w:val="en-US"/>
            <w:rPrChange w:id="1343" w:author=" " w:date="2018-12-12T21:58:00Z">
              <w:rPr>
                <w:lang w:val="en-US"/>
              </w:rPr>
            </w:rPrChange>
          </w:rPr>
          <w:t>Thêm bài đăng</w:t>
        </w:r>
        <w:bookmarkStart w:id="1344" w:name="_GoBack"/>
        <w:bookmarkEnd w:id="1344"/>
      </w:ins>
    </w:p>
    <w:p w14:paraId="632410C8" w14:textId="25F79133" w:rsidR="005F5079" w:rsidRPr="00FE5FA8" w:rsidRDefault="005F5079" w:rsidP="00FE5FA8">
      <w:pPr>
        <w:pStyle w:val="ListParagraph"/>
        <w:numPr>
          <w:ilvl w:val="0"/>
          <w:numId w:val="4"/>
        </w:numPr>
        <w:spacing w:line="360" w:lineRule="auto"/>
        <w:rPr>
          <w:ins w:id="1345" w:author=" " w:date="2018-12-12T21:55:00Z"/>
          <w:rFonts w:asciiTheme="majorHAnsi" w:hAnsiTheme="majorHAnsi" w:cstheme="majorHAnsi"/>
          <w:lang w:val="en-US"/>
          <w:rPrChange w:id="1346" w:author=" " w:date="2018-12-12T21:58:00Z">
            <w:rPr>
              <w:ins w:id="1347" w:author=" " w:date="2018-12-12T21:55:00Z"/>
              <w:lang w:val="en-US"/>
            </w:rPr>
          </w:rPrChange>
        </w:rPr>
      </w:pPr>
      <w:ins w:id="1348" w:author=" " w:date="2018-12-12T21:55:00Z">
        <w:r w:rsidRPr="00FE5FA8">
          <w:rPr>
            <w:rFonts w:asciiTheme="majorHAnsi" w:hAnsiTheme="majorHAnsi" w:cstheme="majorHAnsi"/>
            <w:lang w:val="en-US"/>
            <w:rPrChange w:id="1349" w:author=" " w:date="2018-12-12T21:58:00Z">
              <w:rPr>
                <w:lang w:val="en-US"/>
              </w:rPr>
            </w:rPrChange>
          </w:rPr>
          <w:t>Chỉnh sửa tài khoản</w:t>
        </w:r>
      </w:ins>
    </w:p>
    <w:p w14:paraId="258A1ACF" w14:textId="0678807D" w:rsidR="005F5079" w:rsidRPr="00FE5FA8" w:rsidRDefault="005F5079" w:rsidP="00FE5FA8">
      <w:pPr>
        <w:pStyle w:val="ListParagraph"/>
        <w:numPr>
          <w:ilvl w:val="0"/>
          <w:numId w:val="4"/>
        </w:numPr>
        <w:spacing w:line="360" w:lineRule="auto"/>
        <w:rPr>
          <w:ins w:id="1350" w:author=" " w:date="2018-12-12T21:55:00Z"/>
          <w:rFonts w:asciiTheme="majorHAnsi" w:hAnsiTheme="majorHAnsi" w:cstheme="majorHAnsi"/>
          <w:lang w:val="en-US"/>
          <w:rPrChange w:id="1351" w:author=" " w:date="2018-12-12T21:58:00Z">
            <w:rPr>
              <w:ins w:id="1352" w:author=" " w:date="2018-12-12T21:55:00Z"/>
              <w:lang w:val="en-US"/>
            </w:rPr>
          </w:rPrChange>
        </w:rPr>
      </w:pPr>
      <w:ins w:id="1353" w:author=" " w:date="2018-12-12T21:55:00Z">
        <w:r w:rsidRPr="00FE5FA8">
          <w:rPr>
            <w:rFonts w:asciiTheme="majorHAnsi" w:hAnsiTheme="majorHAnsi" w:cstheme="majorHAnsi"/>
            <w:lang w:val="en-US"/>
            <w:rPrChange w:id="1354" w:author=" " w:date="2018-12-12T21:58:00Z">
              <w:rPr>
                <w:lang w:val="en-US"/>
              </w:rPr>
            </w:rPrChange>
          </w:rPr>
          <w:t>Đăng ký tài khoản</w:t>
        </w:r>
      </w:ins>
    </w:p>
    <w:p w14:paraId="18485111" w14:textId="547F0BF9" w:rsidR="005F5079" w:rsidRPr="00FE5FA8" w:rsidDel="005F5079" w:rsidRDefault="005F5079" w:rsidP="00FE5FA8">
      <w:pPr>
        <w:pStyle w:val="ListParagraph"/>
        <w:numPr>
          <w:ilvl w:val="0"/>
          <w:numId w:val="4"/>
        </w:numPr>
        <w:spacing w:line="360" w:lineRule="auto"/>
        <w:rPr>
          <w:del w:id="1355" w:author=" " w:date="2018-12-12T21:57:00Z"/>
          <w:rFonts w:asciiTheme="majorHAnsi" w:hAnsiTheme="majorHAnsi" w:cstheme="majorHAnsi"/>
          <w:lang w:val="en-US"/>
          <w:rPrChange w:id="1356" w:author=" " w:date="2018-12-12T21:58:00Z">
            <w:rPr>
              <w:del w:id="1357" w:author=" " w:date="2018-12-12T21:57:00Z"/>
              <w:rFonts w:asciiTheme="majorHAnsi" w:hAnsiTheme="majorHAnsi" w:cstheme="majorHAnsi"/>
            </w:rPr>
          </w:rPrChange>
        </w:rPr>
        <w:pPrChange w:id="1358" w:author=" " w:date="2018-12-12T21:57:00Z">
          <w:pPr>
            <w:pStyle w:val="Heading3"/>
            <w:ind w:left="1530" w:hanging="630"/>
          </w:pPr>
        </w:pPrChange>
      </w:pPr>
      <w:ins w:id="1359" w:author=" " w:date="2018-12-12T21:56:00Z">
        <w:r w:rsidRPr="00FE5FA8">
          <w:rPr>
            <w:rFonts w:asciiTheme="majorHAnsi" w:hAnsiTheme="majorHAnsi" w:cstheme="majorHAnsi"/>
            <w:lang w:val="en-US"/>
            <w:rPrChange w:id="1360" w:author=" " w:date="2018-12-12T21:58:00Z">
              <w:rPr/>
            </w:rPrChange>
          </w:rPr>
          <w:t xml:space="preserve">Xem các bài đăng </w:t>
        </w:r>
      </w:ins>
      <w:ins w:id="1361" w:author=" " w:date="2018-12-12T21:57:00Z">
        <w:r w:rsidRPr="00FE5FA8">
          <w:rPr>
            <w:rFonts w:asciiTheme="majorHAnsi" w:hAnsiTheme="majorHAnsi" w:cstheme="majorHAnsi"/>
            <w:lang w:val="en-US"/>
            <w:rPrChange w:id="1362" w:author=" " w:date="2018-12-12T21:58:00Z">
              <w:rPr/>
            </w:rPrChange>
          </w:rPr>
          <w:t>về các loại bất động sản và t</w:t>
        </w:r>
        <w:r w:rsidRPr="00FE5FA8">
          <w:rPr>
            <w:rFonts w:asciiTheme="majorHAnsi" w:hAnsiTheme="majorHAnsi" w:cstheme="majorHAnsi"/>
            <w:lang w:val="en-US"/>
            <w:rPrChange w:id="1363" w:author=" " w:date="2018-12-12T21:58:00Z">
              <w:rPr/>
            </w:rPrChange>
          </w:rPr>
          <w:t>ìm kiếm các bài đăng theo ý muốn</w:t>
        </w:r>
      </w:ins>
    </w:p>
    <w:p w14:paraId="67844977" w14:textId="77777777" w:rsidR="00A30AEC" w:rsidRPr="00FE5FA8" w:rsidRDefault="00A30AEC" w:rsidP="00FE5FA8">
      <w:pPr>
        <w:pStyle w:val="ListParagraph"/>
        <w:numPr>
          <w:ilvl w:val="0"/>
          <w:numId w:val="4"/>
        </w:numPr>
        <w:spacing w:line="360" w:lineRule="auto"/>
        <w:rPr>
          <w:rFonts w:asciiTheme="majorHAnsi" w:hAnsiTheme="majorHAnsi" w:cstheme="majorHAnsi"/>
          <w:lang w:val="en-US"/>
          <w:rPrChange w:id="1364" w:author=" " w:date="2018-12-12T21:58:00Z">
            <w:rPr>
              <w:lang w:val="en-US"/>
            </w:rPr>
          </w:rPrChange>
        </w:rPr>
        <w:pPrChange w:id="1365" w:author=" " w:date="2018-12-12T21:57:00Z">
          <w:pPr>
            <w:spacing w:after="120" w:line="360" w:lineRule="auto"/>
          </w:pPr>
        </w:pPrChange>
      </w:pPr>
    </w:p>
    <w:p w14:paraId="5E2F2795" w14:textId="6447048A" w:rsidR="001454DF" w:rsidRPr="001454DF" w:rsidRDefault="00BF1F2F" w:rsidP="001454DF">
      <w:pPr>
        <w:pStyle w:val="Heading3"/>
        <w:ind w:left="1530" w:hanging="630"/>
        <w:rPr>
          <w:rFonts w:asciiTheme="majorHAnsi" w:hAnsiTheme="majorHAnsi" w:cstheme="majorHAnsi"/>
        </w:rPr>
      </w:pPr>
      <w:bookmarkStart w:id="1366" w:name="_Toc532383217"/>
      <w:r w:rsidRPr="002376B7">
        <w:rPr>
          <w:rFonts w:asciiTheme="majorHAnsi" w:hAnsiTheme="majorHAnsi" w:cstheme="majorHAnsi"/>
        </w:rPr>
        <w:t>Nhân viên</w:t>
      </w:r>
      <w:bookmarkEnd w:id="1366"/>
    </w:p>
    <w:p w14:paraId="397AEDF9" w14:textId="2A22BED6" w:rsidR="001454DF" w:rsidRDefault="001454DF" w:rsidP="001454DF">
      <w:pPr>
        <w:pStyle w:val="ListParagraph"/>
        <w:numPr>
          <w:ilvl w:val="0"/>
          <w:numId w:val="4"/>
        </w:numPr>
        <w:spacing w:after="120" w:line="360" w:lineRule="auto"/>
        <w:rPr>
          <w:rFonts w:asciiTheme="majorHAnsi" w:hAnsiTheme="majorHAnsi" w:cstheme="majorHAnsi"/>
          <w:lang w:val="en-US"/>
        </w:rPr>
      </w:pPr>
      <w:r>
        <w:rPr>
          <w:rFonts w:asciiTheme="majorHAnsi" w:hAnsiTheme="majorHAnsi" w:cstheme="majorHAnsi"/>
          <w:lang w:val="en-US"/>
        </w:rPr>
        <w:t xml:space="preserve">Quản lý bài đăng của người dùng </w:t>
      </w:r>
    </w:p>
    <w:p w14:paraId="11FFE8AB" w14:textId="26704B75" w:rsidR="001454DF" w:rsidRDefault="001454DF" w:rsidP="001454DF">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Thêm bài đăng</w:t>
      </w:r>
      <w:r w:rsidR="00E567C7">
        <w:rPr>
          <w:rFonts w:asciiTheme="majorHAnsi" w:hAnsiTheme="majorHAnsi" w:cstheme="majorHAnsi"/>
          <w:lang w:val="en-US"/>
        </w:rPr>
        <w:t>.</w:t>
      </w:r>
    </w:p>
    <w:p w14:paraId="57B18ACB" w14:textId="692813A9" w:rsidR="001454DF" w:rsidRDefault="001454DF" w:rsidP="001454DF">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Khóa bài đăng</w:t>
      </w:r>
      <w:r w:rsidR="00E567C7">
        <w:rPr>
          <w:rFonts w:asciiTheme="majorHAnsi" w:hAnsiTheme="majorHAnsi" w:cstheme="majorHAnsi"/>
          <w:lang w:val="en-US"/>
        </w:rPr>
        <w:t>.</w:t>
      </w:r>
    </w:p>
    <w:p w14:paraId="08C41921" w14:textId="22CC0391" w:rsidR="001454DF" w:rsidRDefault="001454DF" w:rsidP="001454DF">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Duyệt bài đăng mới</w:t>
      </w:r>
      <w:r w:rsidR="00E567C7">
        <w:rPr>
          <w:rFonts w:asciiTheme="majorHAnsi" w:hAnsiTheme="majorHAnsi" w:cstheme="majorHAnsi"/>
          <w:lang w:val="en-US"/>
        </w:rPr>
        <w:t>.</w:t>
      </w:r>
    </w:p>
    <w:p w14:paraId="193AE119" w14:textId="35F7E46F" w:rsidR="001454DF" w:rsidRPr="001454DF" w:rsidRDefault="001454DF" w:rsidP="001454DF">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Quản lý những bài đăng bị người dùng báo cáo</w:t>
      </w:r>
      <w:r w:rsidR="00E567C7">
        <w:rPr>
          <w:rFonts w:asciiTheme="majorHAnsi" w:hAnsiTheme="majorHAnsi" w:cstheme="majorHAnsi"/>
          <w:lang w:val="en-US"/>
        </w:rPr>
        <w:t>.</w:t>
      </w:r>
    </w:p>
    <w:p w14:paraId="6FC90E8B" w14:textId="2FA24C34" w:rsidR="001454DF" w:rsidRDefault="001454DF" w:rsidP="001454DF">
      <w:pPr>
        <w:pStyle w:val="ListParagraph"/>
        <w:numPr>
          <w:ilvl w:val="0"/>
          <w:numId w:val="4"/>
        </w:numPr>
        <w:spacing w:after="120" w:line="360" w:lineRule="auto"/>
        <w:rPr>
          <w:rFonts w:asciiTheme="majorHAnsi" w:hAnsiTheme="majorHAnsi" w:cstheme="majorHAnsi"/>
          <w:lang w:val="en-US"/>
        </w:rPr>
      </w:pPr>
      <w:r>
        <w:rPr>
          <w:rFonts w:asciiTheme="majorHAnsi" w:hAnsiTheme="majorHAnsi" w:cstheme="majorHAnsi"/>
          <w:lang w:val="en-US"/>
        </w:rPr>
        <w:t>Quản lý người dùng</w:t>
      </w:r>
    </w:p>
    <w:p w14:paraId="03FC87DB" w14:textId="1777E938" w:rsidR="00D51F45" w:rsidRDefault="00C9158F" w:rsidP="0082772E">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Tạo người dùng mới</w:t>
      </w:r>
      <w:r w:rsidR="00E567C7">
        <w:rPr>
          <w:rFonts w:asciiTheme="majorHAnsi" w:hAnsiTheme="majorHAnsi" w:cstheme="majorHAnsi"/>
          <w:lang w:val="en-US"/>
        </w:rPr>
        <w:t>.</w:t>
      </w:r>
    </w:p>
    <w:p w14:paraId="5901C86C" w14:textId="1551FE8F" w:rsidR="00C9158F" w:rsidRPr="00D51F45" w:rsidRDefault="00C9158F" w:rsidP="0082772E">
      <w:pPr>
        <w:pStyle w:val="ListParagraph"/>
        <w:numPr>
          <w:ilvl w:val="1"/>
          <w:numId w:val="4"/>
        </w:numPr>
        <w:spacing w:after="120" w:line="360" w:lineRule="auto"/>
        <w:rPr>
          <w:rFonts w:asciiTheme="majorHAnsi" w:hAnsiTheme="majorHAnsi" w:cstheme="majorHAnsi"/>
          <w:lang w:val="en-US"/>
        </w:rPr>
      </w:pPr>
      <w:r w:rsidRPr="00D51F45">
        <w:rPr>
          <w:rFonts w:asciiTheme="majorHAnsi" w:hAnsiTheme="majorHAnsi" w:cstheme="majorHAnsi"/>
          <w:lang w:val="en-US"/>
        </w:rPr>
        <w:lastRenderedPageBreak/>
        <w:t xml:space="preserve">Khóa </w:t>
      </w:r>
      <w:r w:rsidR="00AB6A71" w:rsidRPr="00D51F45">
        <w:rPr>
          <w:rFonts w:asciiTheme="majorHAnsi" w:hAnsiTheme="majorHAnsi" w:cstheme="majorHAnsi"/>
          <w:lang w:val="en-US"/>
        </w:rPr>
        <w:t>người dùng</w:t>
      </w:r>
      <w:r w:rsidR="00E567C7">
        <w:rPr>
          <w:rFonts w:asciiTheme="majorHAnsi" w:hAnsiTheme="majorHAnsi" w:cstheme="majorHAnsi"/>
          <w:lang w:val="en-US"/>
        </w:rPr>
        <w:t>.</w:t>
      </w:r>
    </w:p>
    <w:p w14:paraId="00523006" w14:textId="1802779D" w:rsidR="00C9158F" w:rsidRPr="00C9158F" w:rsidRDefault="00C9158F" w:rsidP="0082772E">
      <w:pPr>
        <w:pStyle w:val="ListParagraph"/>
        <w:numPr>
          <w:ilvl w:val="1"/>
          <w:numId w:val="4"/>
        </w:numPr>
        <w:spacing w:after="120" w:line="360" w:lineRule="auto"/>
        <w:rPr>
          <w:rFonts w:asciiTheme="majorHAnsi" w:hAnsiTheme="majorHAnsi" w:cstheme="majorHAnsi"/>
          <w:lang w:val="en-US"/>
        </w:rPr>
      </w:pPr>
      <w:r>
        <w:rPr>
          <w:rFonts w:asciiTheme="majorHAnsi" w:hAnsiTheme="majorHAnsi" w:cstheme="majorHAnsi"/>
          <w:lang w:val="en-US"/>
        </w:rPr>
        <w:t xml:space="preserve">Quản lý những </w:t>
      </w:r>
      <w:r w:rsidR="00AB6A71">
        <w:rPr>
          <w:rFonts w:asciiTheme="majorHAnsi" w:hAnsiTheme="majorHAnsi" w:cstheme="majorHAnsi"/>
          <w:lang w:val="en-US"/>
        </w:rPr>
        <w:t>người dùng</w:t>
      </w:r>
      <w:r>
        <w:rPr>
          <w:rFonts w:asciiTheme="majorHAnsi" w:hAnsiTheme="majorHAnsi" w:cstheme="majorHAnsi"/>
          <w:lang w:val="en-US"/>
        </w:rPr>
        <w:t xml:space="preserve"> bị người dùng</w:t>
      </w:r>
      <w:r w:rsidR="00AB6A71">
        <w:rPr>
          <w:rFonts w:asciiTheme="majorHAnsi" w:hAnsiTheme="majorHAnsi" w:cstheme="majorHAnsi"/>
          <w:lang w:val="en-US"/>
        </w:rPr>
        <w:t xml:space="preserve"> khác</w:t>
      </w:r>
      <w:r>
        <w:rPr>
          <w:rFonts w:asciiTheme="majorHAnsi" w:hAnsiTheme="majorHAnsi" w:cstheme="majorHAnsi"/>
          <w:lang w:val="en-US"/>
        </w:rPr>
        <w:t xml:space="preserve"> báo cáo</w:t>
      </w:r>
      <w:r w:rsidR="00E567C7">
        <w:rPr>
          <w:rFonts w:asciiTheme="majorHAnsi" w:hAnsiTheme="majorHAnsi" w:cstheme="majorHAnsi"/>
          <w:lang w:val="en-US"/>
        </w:rPr>
        <w:t>.</w:t>
      </w:r>
    </w:p>
    <w:p w14:paraId="74564CCD" w14:textId="1600FD62" w:rsidR="00BF1F2F" w:rsidRDefault="00BF1F2F" w:rsidP="0082772E">
      <w:pPr>
        <w:pStyle w:val="Heading3"/>
        <w:ind w:left="1560" w:hanging="709"/>
        <w:rPr>
          <w:rFonts w:asciiTheme="majorHAnsi" w:hAnsiTheme="majorHAnsi" w:cstheme="majorHAnsi"/>
        </w:rPr>
      </w:pPr>
      <w:bookmarkStart w:id="1367" w:name="_Toc532383218"/>
      <w:r w:rsidRPr="002376B7">
        <w:rPr>
          <w:rFonts w:asciiTheme="majorHAnsi" w:hAnsiTheme="majorHAnsi" w:cstheme="majorHAnsi"/>
        </w:rPr>
        <w:t>Người quản lý</w:t>
      </w:r>
      <w:bookmarkEnd w:id="1367"/>
    </w:p>
    <w:p w14:paraId="3F055598" w14:textId="7AB029B8" w:rsidR="00D51F45" w:rsidRDefault="00D51F45" w:rsidP="0082772E">
      <w:pPr>
        <w:pStyle w:val="ListParagraph"/>
        <w:numPr>
          <w:ilvl w:val="0"/>
          <w:numId w:val="20"/>
        </w:numPr>
        <w:spacing w:after="120" w:line="360" w:lineRule="auto"/>
        <w:ind w:left="709"/>
        <w:rPr>
          <w:rFonts w:asciiTheme="majorHAnsi" w:hAnsiTheme="majorHAnsi" w:cstheme="majorHAnsi"/>
          <w:lang w:val="en-US"/>
        </w:rPr>
      </w:pPr>
      <w:r>
        <w:rPr>
          <w:rFonts w:asciiTheme="majorHAnsi" w:hAnsiTheme="majorHAnsi" w:cstheme="majorHAnsi"/>
          <w:lang w:val="en-US"/>
        </w:rPr>
        <w:t>Quản lý nhân viên</w:t>
      </w:r>
    </w:p>
    <w:p w14:paraId="533D6025" w14:textId="08BF2E8A" w:rsidR="00D51F45" w:rsidRDefault="00D51F45" w:rsidP="0082772E">
      <w:pPr>
        <w:pStyle w:val="ListParagraph"/>
        <w:numPr>
          <w:ilvl w:val="0"/>
          <w:numId w:val="21"/>
        </w:numPr>
        <w:spacing w:after="120" w:line="360" w:lineRule="auto"/>
        <w:ind w:left="1440" w:hanging="447"/>
        <w:rPr>
          <w:rFonts w:asciiTheme="majorHAnsi" w:hAnsiTheme="majorHAnsi" w:cstheme="majorHAnsi"/>
          <w:lang w:val="en-US"/>
        </w:rPr>
      </w:pPr>
      <w:r>
        <w:rPr>
          <w:rFonts w:asciiTheme="majorHAnsi" w:hAnsiTheme="majorHAnsi" w:cstheme="majorHAnsi"/>
          <w:lang w:val="en-US"/>
        </w:rPr>
        <w:t>Tạo nhân viên mới</w:t>
      </w:r>
      <w:r w:rsidR="00E567C7">
        <w:rPr>
          <w:rFonts w:asciiTheme="majorHAnsi" w:hAnsiTheme="majorHAnsi" w:cstheme="majorHAnsi"/>
          <w:lang w:val="en-US"/>
        </w:rPr>
        <w:t>.</w:t>
      </w:r>
    </w:p>
    <w:p w14:paraId="466A1202" w14:textId="5CEED152" w:rsidR="0082772E" w:rsidRDefault="00D51F45" w:rsidP="0082772E">
      <w:pPr>
        <w:pStyle w:val="ListParagraph"/>
        <w:numPr>
          <w:ilvl w:val="0"/>
          <w:numId w:val="21"/>
        </w:numPr>
        <w:spacing w:after="120" w:line="360" w:lineRule="auto"/>
        <w:ind w:left="1440" w:hanging="447"/>
        <w:rPr>
          <w:rFonts w:asciiTheme="majorHAnsi" w:hAnsiTheme="majorHAnsi" w:cstheme="majorHAnsi"/>
          <w:lang w:val="en-US"/>
        </w:rPr>
      </w:pPr>
      <w:r>
        <w:rPr>
          <w:rFonts w:asciiTheme="majorHAnsi" w:hAnsiTheme="majorHAnsi" w:cstheme="majorHAnsi"/>
          <w:lang w:val="en-US"/>
        </w:rPr>
        <w:t>Khoá/Mở Khoá nhân viên</w:t>
      </w:r>
      <w:r w:rsidR="00E567C7">
        <w:rPr>
          <w:rFonts w:asciiTheme="majorHAnsi" w:hAnsiTheme="majorHAnsi" w:cstheme="majorHAnsi"/>
          <w:lang w:val="en-US"/>
        </w:rPr>
        <w:t>.</w:t>
      </w:r>
    </w:p>
    <w:p w14:paraId="184EA56C" w14:textId="62559F0E" w:rsidR="0082772E" w:rsidRDefault="00D51F45" w:rsidP="0082772E">
      <w:pPr>
        <w:pStyle w:val="ListParagraph"/>
        <w:numPr>
          <w:ilvl w:val="0"/>
          <w:numId w:val="21"/>
        </w:numPr>
        <w:spacing w:after="120" w:line="360" w:lineRule="auto"/>
        <w:ind w:left="1440" w:hanging="447"/>
        <w:rPr>
          <w:rFonts w:asciiTheme="majorHAnsi" w:hAnsiTheme="majorHAnsi" w:cstheme="majorHAnsi"/>
          <w:lang w:val="en-US"/>
        </w:rPr>
      </w:pPr>
      <w:r w:rsidRPr="0082772E">
        <w:rPr>
          <w:rFonts w:asciiTheme="majorHAnsi" w:hAnsiTheme="majorHAnsi" w:cstheme="majorHAnsi"/>
          <w:lang w:val="en-US"/>
        </w:rPr>
        <w:t>Nghỉ việc nhân viên</w:t>
      </w:r>
      <w:r w:rsidR="00E567C7">
        <w:rPr>
          <w:rFonts w:asciiTheme="majorHAnsi" w:hAnsiTheme="majorHAnsi" w:cstheme="majorHAnsi"/>
          <w:lang w:val="en-US"/>
        </w:rPr>
        <w:t>.</w:t>
      </w:r>
    </w:p>
    <w:p w14:paraId="7D312D75" w14:textId="63076B78" w:rsidR="0082772E" w:rsidRDefault="0082772E" w:rsidP="0082772E">
      <w:pPr>
        <w:pStyle w:val="ListParagraph"/>
        <w:numPr>
          <w:ilvl w:val="0"/>
          <w:numId w:val="21"/>
        </w:numPr>
        <w:spacing w:after="120" w:line="360" w:lineRule="auto"/>
        <w:ind w:left="1440" w:hanging="447"/>
        <w:rPr>
          <w:rFonts w:asciiTheme="majorHAnsi" w:hAnsiTheme="majorHAnsi" w:cstheme="majorHAnsi"/>
          <w:lang w:val="en-US"/>
        </w:rPr>
      </w:pPr>
      <w:r w:rsidRPr="0082772E">
        <w:rPr>
          <w:rFonts w:asciiTheme="majorHAnsi" w:hAnsiTheme="majorHAnsi" w:cstheme="majorHAnsi"/>
          <w:lang w:val="en-US"/>
        </w:rPr>
        <w:t>Quản lý tài khoản nhân viên</w:t>
      </w:r>
      <w:r w:rsidR="00E567C7">
        <w:rPr>
          <w:rFonts w:asciiTheme="majorHAnsi" w:hAnsiTheme="majorHAnsi" w:cstheme="majorHAnsi"/>
          <w:lang w:val="en-US"/>
        </w:rPr>
        <w:t>.</w:t>
      </w:r>
    </w:p>
    <w:p w14:paraId="06F90E41" w14:textId="3BA99F0B" w:rsidR="0082772E" w:rsidRDefault="0082772E" w:rsidP="0082772E">
      <w:pPr>
        <w:pStyle w:val="ListParagraph"/>
        <w:numPr>
          <w:ilvl w:val="0"/>
          <w:numId w:val="21"/>
        </w:numPr>
        <w:spacing w:after="120" w:line="360" w:lineRule="auto"/>
        <w:ind w:left="1440" w:hanging="447"/>
        <w:rPr>
          <w:rFonts w:asciiTheme="majorHAnsi" w:hAnsiTheme="majorHAnsi" w:cstheme="majorHAnsi"/>
          <w:lang w:val="en-US"/>
        </w:rPr>
      </w:pPr>
      <w:r w:rsidRPr="0082772E">
        <w:rPr>
          <w:rFonts w:asciiTheme="majorHAnsi" w:hAnsiTheme="majorHAnsi" w:cstheme="majorHAnsi"/>
          <w:lang w:val="en-US"/>
        </w:rPr>
        <w:t>Xem/Chỉnh sửa thông tin chi tiết nhân viên</w:t>
      </w:r>
      <w:r w:rsidR="00E567C7">
        <w:rPr>
          <w:rFonts w:asciiTheme="majorHAnsi" w:hAnsiTheme="majorHAnsi" w:cstheme="majorHAnsi"/>
          <w:lang w:val="en-US"/>
        </w:rPr>
        <w:t>.</w:t>
      </w:r>
    </w:p>
    <w:p w14:paraId="0A41F457" w14:textId="2474D2FC" w:rsidR="0082772E" w:rsidRDefault="0082772E" w:rsidP="0082772E">
      <w:pPr>
        <w:pStyle w:val="ListParagraph"/>
        <w:numPr>
          <w:ilvl w:val="0"/>
          <w:numId w:val="20"/>
        </w:numPr>
        <w:spacing w:after="120" w:line="360" w:lineRule="auto"/>
        <w:rPr>
          <w:rFonts w:asciiTheme="majorHAnsi" w:hAnsiTheme="majorHAnsi" w:cstheme="majorHAnsi"/>
          <w:lang w:val="en-US"/>
        </w:rPr>
      </w:pPr>
      <w:r>
        <w:rPr>
          <w:rFonts w:asciiTheme="majorHAnsi" w:hAnsiTheme="majorHAnsi" w:cstheme="majorHAnsi"/>
          <w:lang w:val="en-US"/>
        </w:rPr>
        <w:t>Quản lý người dùng</w:t>
      </w:r>
    </w:p>
    <w:p w14:paraId="066BBCE8" w14:textId="2DEDA9A4" w:rsidR="0082772E" w:rsidRDefault="0082772E" w:rsidP="0082772E">
      <w:pPr>
        <w:pStyle w:val="ListParagraph"/>
        <w:numPr>
          <w:ilvl w:val="0"/>
          <w:numId w:val="22"/>
        </w:numPr>
        <w:spacing w:after="120" w:line="360" w:lineRule="auto"/>
        <w:ind w:left="1418" w:hanging="425"/>
        <w:rPr>
          <w:rFonts w:asciiTheme="majorHAnsi" w:hAnsiTheme="majorHAnsi" w:cstheme="majorHAnsi"/>
          <w:lang w:val="en-US"/>
        </w:rPr>
      </w:pPr>
      <w:r>
        <w:rPr>
          <w:rFonts w:asciiTheme="majorHAnsi" w:hAnsiTheme="majorHAnsi" w:cstheme="majorHAnsi"/>
          <w:lang w:val="en-US"/>
        </w:rPr>
        <w:t>Tạo người dùng mới</w:t>
      </w:r>
      <w:r w:rsidR="00E567C7">
        <w:rPr>
          <w:rFonts w:asciiTheme="majorHAnsi" w:hAnsiTheme="majorHAnsi" w:cstheme="majorHAnsi"/>
          <w:lang w:val="en-US"/>
        </w:rPr>
        <w:t>.</w:t>
      </w:r>
    </w:p>
    <w:p w14:paraId="718C3968" w14:textId="560E751B" w:rsidR="0082772E" w:rsidRDefault="0082772E" w:rsidP="0082772E">
      <w:pPr>
        <w:pStyle w:val="ListParagraph"/>
        <w:numPr>
          <w:ilvl w:val="0"/>
          <w:numId w:val="22"/>
        </w:numPr>
        <w:spacing w:after="120" w:line="360" w:lineRule="auto"/>
        <w:ind w:left="1418" w:hanging="425"/>
        <w:rPr>
          <w:rFonts w:asciiTheme="majorHAnsi" w:hAnsiTheme="majorHAnsi" w:cstheme="majorHAnsi"/>
          <w:lang w:val="en-US"/>
        </w:rPr>
      </w:pPr>
      <w:r>
        <w:rPr>
          <w:rFonts w:asciiTheme="majorHAnsi" w:hAnsiTheme="majorHAnsi" w:cstheme="majorHAnsi"/>
          <w:lang w:val="en-US"/>
        </w:rPr>
        <w:t>Khoá/Mở Khoá người dùng</w:t>
      </w:r>
      <w:r w:rsidR="00E567C7">
        <w:rPr>
          <w:rFonts w:asciiTheme="majorHAnsi" w:hAnsiTheme="majorHAnsi" w:cstheme="majorHAnsi"/>
          <w:lang w:val="en-US"/>
        </w:rPr>
        <w:t>.</w:t>
      </w:r>
    </w:p>
    <w:p w14:paraId="04445CE4" w14:textId="0E80B0C4" w:rsidR="0082772E" w:rsidRDefault="0082772E" w:rsidP="0082772E">
      <w:pPr>
        <w:pStyle w:val="ListParagraph"/>
        <w:numPr>
          <w:ilvl w:val="0"/>
          <w:numId w:val="22"/>
        </w:numPr>
        <w:spacing w:after="120" w:line="360" w:lineRule="auto"/>
        <w:ind w:left="1418" w:hanging="425"/>
        <w:rPr>
          <w:rFonts w:asciiTheme="majorHAnsi" w:hAnsiTheme="majorHAnsi" w:cstheme="majorHAnsi"/>
          <w:lang w:val="en-US"/>
        </w:rPr>
      </w:pPr>
      <w:r>
        <w:rPr>
          <w:rFonts w:asciiTheme="majorHAnsi" w:hAnsiTheme="majorHAnsi" w:cstheme="majorHAnsi"/>
          <w:lang w:val="en-US"/>
        </w:rPr>
        <w:t>Quản lý những người dùng bị người dùng khác báo cáo</w:t>
      </w:r>
      <w:r w:rsidR="00E567C7">
        <w:rPr>
          <w:rFonts w:asciiTheme="majorHAnsi" w:hAnsiTheme="majorHAnsi" w:cstheme="majorHAnsi"/>
          <w:lang w:val="en-US"/>
        </w:rPr>
        <w:t>.</w:t>
      </w:r>
    </w:p>
    <w:p w14:paraId="4A0148CE" w14:textId="0B1924D0" w:rsidR="00E13EE4" w:rsidRPr="0082772E" w:rsidRDefault="0082772E" w:rsidP="00F47575">
      <w:pPr>
        <w:pStyle w:val="ListParagraph"/>
        <w:numPr>
          <w:ilvl w:val="0"/>
          <w:numId w:val="22"/>
        </w:numPr>
        <w:spacing w:after="120" w:line="360" w:lineRule="auto"/>
        <w:ind w:left="1418" w:hanging="425"/>
        <w:rPr>
          <w:rFonts w:asciiTheme="majorHAnsi" w:hAnsiTheme="majorHAnsi" w:cstheme="majorHAnsi"/>
          <w:lang w:val="en-US"/>
        </w:rPr>
      </w:pPr>
      <w:r w:rsidRPr="0082772E">
        <w:rPr>
          <w:rFonts w:asciiTheme="majorHAnsi" w:hAnsiTheme="majorHAnsi" w:cstheme="majorHAnsi"/>
          <w:lang w:val="en-US"/>
        </w:rPr>
        <w:t>Xem/Chỉnh sửa thông tin chi tiết người dùng</w:t>
      </w:r>
      <w:r w:rsidR="00E567C7">
        <w:rPr>
          <w:rFonts w:asciiTheme="majorHAnsi" w:hAnsiTheme="majorHAnsi" w:cstheme="majorHAnsi"/>
          <w:lang w:val="en-US"/>
        </w:rPr>
        <w:t>.</w:t>
      </w:r>
    </w:p>
    <w:p w14:paraId="12711E71" w14:textId="60A04DA5" w:rsidR="006E34E5" w:rsidRPr="002376B7" w:rsidRDefault="006E34E5" w:rsidP="002376B7">
      <w:pPr>
        <w:pStyle w:val="Heading2"/>
        <w:spacing w:after="120" w:line="360" w:lineRule="auto"/>
      </w:pPr>
      <w:bookmarkStart w:id="1368" w:name="_Toc532383219"/>
      <w:r w:rsidRPr="002376B7">
        <w:t>Use case diagram</w:t>
      </w:r>
      <w:bookmarkEnd w:id="1368"/>
    </w:p>
    <w:p w14:paraId="57761ED2" w14:textId="77777777" w:rsidR="00965626" w:rsidRPr="002376B7" w:rsidRDefault="00FE138A" w:rsidP="002376B7">
      <w:pPr>
        <w:keepNext/>
        <w:spacing w:after="120" w:line="360" w:lineRule="auto"/>
        <w:rPr>
          <w:rFonts w:asciiTheme="majorHAnsi" w:hAnsiTheme="majorHAnsi" w:cstheme="majorHAnsi"/>
        </w:rPr>
      </w:pPr>
      <w:r w:rsidRPr="002376B7">
        <w:rPr>
          <w:rFonts w:asciiTheme="majorHAnsi" w:hAnsiTheme="majorHAnsi" w:cstheme="majorHAnsi"/>
          <w:noProof/>
          <w:lang w:val="en-US" w:eastAsia="zh-CN"/>
        </w:rPr>
        <w:drawing>
          <wp:inline distT="0" distB="0" distL="0" distR="0" wp14:anchorId="2A8E0B51" wp14:editId="52018E48">
            <wp:extent cx="6120130" cy="34804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80435"/>
                    </a:xfrm>
                    <a:prstGeom prst="rect">
                      <a:avLst/>
                    </a:prstGeom>
                    <a:noFill/>
                    <a:ln>
                      <a:noFill/>
                    </a:ln>
                  </pic:spPr>
                </pic:pic>
              </a:graphicData>
            </a:graphic>
          </wp:inline>
        </w:drawing>
      </w:r>
    </w:p>
    <w:p w14:paraId="6A3523FA" w14:textId="42E385A9" w:rsidR="0071066C" w:rsidRPr="002376B7" w:rsidDel="003A0B43" w:rsidRDefault="00965626" w:rsidP="002376B7">
      <w:pPr>
        <w:pStyle w:val="Caption"/>
        <w:spacing w:after="120" w:line="360" w:lineRule="auto"/>
        <w:jc w:val="center"/>
        <w:rPr>
          <w:del w:id="1369" w:author="cong an ngo" w:date="2018-12-12T12:11:00Z"/>
          <w:rFonts w:asciiTheme="majorHAnsi" w:hAnsiTheme="majorHAnsi" w:cstheme="majorHAnsi"/>
          <w:sz w:val="26"/>
          <w:szCs w:val="26"/>
          <w:lang w:val="en-US"/>
        </w:rPr>
      </w:pPr>
      <w:r w:rsidRPr="002376B7">
        <w:rPr>
          <w:rFonts w:asciiTheme="majorHAnsi" w:hAnsiTheme="majorHAnsi" w:cstheme="majorHAnsi"/>
          <w:sz w:val="26"/>
          <w:szCs w:val="26"/>
        </w:rPr>
        <w:t xml:space="preserve">Hình </w:t>
      </w:r>
      <w:r w:rsidRPr="002376B7">
        <w:rPr>
          <w:rFonts w:asciiTheme="majorHAnsi" w:hAnsiTheme="majorHAnsi" w:cstheme="majorHAnsi"/>
          <w:sz w:val="26"/>
          <w:szCs w:val="26"/>
        </w:rPr>
        <w:fldChar w:fldCharType="begin"/>
      </w:r>
      <w:r w:rsidRPr="002376B7">
        <w:rPr>
          <w:rFonts w:asciiTheme="majorHAnsi" w:hAnsiTheme="majorHAnsi" w:cstheme="majorHAnsi"/>
          <w:sz w:val="26"/>
          <w:szCs w:val="26"/>
        </w:rPr>
        <w:instrText xml:space="preserve"> SEQ Hình \* ARABIC </w:instrText>
      </w:r>
      <w:r w:rsidRPr="002376B7">
        <w:rPr>
          <w:rFonts w:asciiTheme="majorHAnsi" w:hAnsiTheme="majorHAnsi" w:cstheme="majorHAnsi"/>
          <w:sz w:val="26"/>
          <w:szCs w:val="26"/>
        </w:rPr>
        <w:fldChar w:fldCharType="separate"/>
      </w:r>
      <w:r w:rsidR="00995793">
        <w:rPr>
          <w:rFonts w:asciiTheme="majorHAnsi" w:hAnsiTheme="majorHAnsi" w:cstheme="majorHAnsi"/>
          <w:noProof/>
          <w:sz w:val="26"/>
          <w:szCs w:val="26"/>
        </w:rPr>
        <w:t>1</w:t>
      </w:r>
      <w:r w:rsidRPr="002376B7">
        <w:rPr>
          <w:rFonts w:asciiTheme="majorHAnsi" w:hAnsiTheme="majorHAnsi" w:cstheme="majorHAnsi"/>
          <w:sz w:val="26"/>
          <w:szCs w:val="26"/>
        </w:rPr>
        <w:fldChar w:fldCharType="end"/>
      </w:r>
      <w:r w:rsidRPr="002376B7">
        <w:rPr>
          <w:rFonts w:asciiTheme="majorHAnsi" w:hAnsiTheme="majorHAnsi" w:cstheme="majorHAnsi"/>
          <w:sz w:val="26"/>
          <w:szCs w:val="26"/>
          <w:lang w:val="en-US"/>
        </w:rPr>
        <w:t>. Use case diagram</w:t>
      </w:r>
    </w:p>
    <w:p w14:paraId="2812C2D2" w14:textId="77777777" w:rsidR="003A0B43" w:rsidRDefault="003A0B43">
      <w:pPr>
        <w:pStyle w:val="Caption"/>
        <w:spacing w:after="120" w:line="360" w:lineRule="auto"/>
        <w:jc w:val="center"/>
        <w:rPr>
          <w:ins w:id="1370" w:author="cong an ngo" w:date="2018-12-12T12:10:00Z"/>
          <w:rFonts w:asciiTheme="majorHAnsi" w:hAnsiTheme="majorHAnsi" w:cstheme="majorHAnsi"/>
          <w:sz w:val="26"/>
          <w:szCs w:val="26"/>
        </w:rPr>
        <w:pPrChange w:id="1371" w:author="cong an ngo" w:date="2018-12-12T12:11:00Z">
          <w:pPr>
            <w:pStyle w:val="Caption"/>
            <w:keepNext/>
            <w:spacing w:after="120" w:line="360" w:lineRule="auto"/>
            <w:jc w:val="center"/>
          </w:pPr>
        </w:pPrChange>
      </w:pPr>
    </w:p>
    <w:p w14:paraId="645E8329" w14:textId="77777777" w:rsidR="003A0B43" w:rsidRDefault="003A0B43">
      <w:pPr>
        <w:pStyle w:val="Caption"/>
        <w:keepNext/>
        <w:spacing w:after="120" w:line="360" w:lineRule="auto"/>
        <w:rPr>
          <w:ins w:id="1372" w:author="cong an ngo" w:date="2018-12-12T12:11:00Z"/>
          <w:rFonts w:asciiTheme="majorHAnsi" w:hAnsiTheme="majorHAnsi" w:cstheme="majorHAnsi"/>
          <w:sz w:val="26"/>
          <w:szCs w:val="26"/>
        </w:rPr>
        <w:pPrChange w:id="1373" w:author="cong an ngo" w:date="2018-12-12T12:11:00Z">
          <w:pPr>
            <w:pStyle w:val="Caption"/>
            <w:keepNext/>
            <w:spacing w:after="120" w:line="360" w:lineRule="auto"/>
            <w:jc w:val="center"/>
          </w:pPr>
        </w:pPrChange>
      </w:pPr>
    </w:p>
    <w:p w14:paraId="2024C9A8" w14:textId="3E0BC3AC" w:rsidR="006B5CE4" w:rsidRPr="002376B7" w:rsidRDefault="006B5CE4" w:rsidP="002376B7">
      <w:pPr>
        <w:pStyle w:val="Caption"/>
        <w:keepNext/>
        <w:spacing w:after="120" w:line="360" w:lineRule="auto"/>
        <w:jc w:val="center"/>
        <w:rPr>
          <w:rFonts w:asciiTheme="majorHAnsi" w:hAnsiTheme="majorHAnsi" w:cstheme="majorHAnsi"/>
          <w:sz w:val="26"/>
          <w:szCs w:val="26"/>
        </w:rPr>
      </w:pPr>
      <w:bookmarkStart w:id="1374" w:name="_Toc532383401"/>
      <w:r w:rsidRPr="002376B7">
        <w:rPr>
          <w:rFonts w:asciiTheme="majorHAnsi" w:hAnsiTheme="majorHAnsi" w:cstheme="majorHAnsi"/>
          <w:sz w:val="26"/>
          <w:szCs w:val="26"/>
        </w:rPr>
        <w:t xml:space="preserve">Bảng </w:t>
      </w:r>
      <w:r w:rsidRPr="002376B7">
        <w:rPr>
          <w:rFonts w:asciiTheme="majorHAnsi" w:hAnsiTheme="majorHAnsi" w:cstheme="majorHAnsi"/>
          <w:sz w:val="26"/>
          <w:szCs w:val="26"/>
        </w:rPr>
        <w:fldChar w:fldCharType="begin"/>
      </w:r>
      <w:r w:rsidRPr="002376B7">
        <w:rPr>
          <w:rFonts w:asciiTheme="majorHAnsi" w:hAnsiTheme="majorHAnsi" w:cstheme="majorHAnsi"/>
          <w:sz w:val="26"/>
          <w:szCs w:val="26"/>
        </w:rPr>
        <w:instrText xml:space="preserve"> SEQ Bảng \* ARABIC </w:instrText>
      </w:r>
      <w:r w:rsidRPr="002376B7">
        <w:rPr>
          <w:rFonts w:asciiTheme="majorHAnsi" w:hAnsiTheme="majorHAnsi" w:cstheme="majorHAnsi"/>
          <w:sz w:val="26"/>
          <w:szCs w:val="26"/>
        </w:rPr>
        <w:fldChar w:fldCharType="separate"/>
      </w:r>
      <w:r w:rsidR="005364FE">
        <w:rPr>
          <w:rFonts w:asciiTheme="majorHAnsi" w:hAnsiTheme="majorHAnsi" w:cstheme="majorHAnsi"/>
          <w:noProof/>
          <w:sz w:val="26"/>
          <w:szCs w:val="26"/>
        </w:rPr>
        <w:t>1</w:t>
      </w:r>
      <w:r w:rsidRPr="002376B7">
        <w:rPr>
          <w:rFonts w:asciiTheme="majorHAnsi" w:hAnsiTheme="majorHAnsi" w:cstheme="majorHAnsi"/>
          <w:sz w:val="26"/>
          <w:szCs w:val="26"/>
        </w:rPr>
        <w:fldChar w:fldCharType="end"/>
      </w:r>
      <w:r w:rsidRPr="002376B7">
        <w:rPr>
          <w:rFonts w:asciiTheme="majorHAnsi" w:hAnsiTheme="majorHAnsi" w:cstheme="majorHAnsi"/>
          <w:sz w:val="26"/>
          <w:szCs w:val="26"/>
          <w:lang w:val="en-US"/>
        </w:rPr>
        <w:t>. Bảng mô tả các actor trong use case diagram</w:t>
      </w:r>
      <w:bookmarkEnd w:id="1374"/>
    </w:p>
    <w:tbl>
      <w:tblPr>
        <w:tblStyle w:val="GridTable6Colorful-Accent1"/>
        <w:tblW w:w="0" w:type="auto"/>
        <w:tblLook w:val="04A0" w:firstRow="1" w:lastRow="0" w:firstColumn="1" w:lastColumn="0" w:noHBand="0" w:noVBand="1"/>
      </w:tblPr>
      <w:tblGrid>
        <w:gridCol w:w="563"/>
        <w:gridCol w:w="1689"/>
        <w:gridCol w:w="7942"/>
      </w:tblGrid>
      <w:tr w:rsidR="00633141" w:rsidRPr="002376B7" w14:paraId="0BF23FD8" w14:textId="77777777" w:rsidTr="005C2F8D">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BF6712" w14:textId="77777777" w:rsidR="00DA59C3" w:rsidRPr="002376B7" w:rsidRDefault="00DA59C3" w:rsidP="002376B7">
            <w:pPr>
              <w:spacing w:after="120" w:line="360" w:lineRule="auto"/>
              <w:jc w:val="center"/>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TT</w:t>
            </w:r>
          </w:p>
        </w:tc>
        <w:tc>
          <w:tcPr>
            <w:tcW w:w="0" w:type="auto"/>
            <w:vAlign w:val="center"/>
            <w:hideMark/>
          </w:tcPr>
          <w:p w14:paraId="42E1EA7E" w14:textId="77777777" w:rsidR="00DA59C3" w:rsidRPr="002376B7" w:rsidRDefault="00DA59C3" w:rsidP="002376B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Tên Actor</w:t>
            </w:r>
          </w:p>
        </w:tc>
        <w:tc>
          <w:tcPr>
            <w:tcW w:w="0" w:type="auto"/>
            <w:vAlign w:val="center"/>
            <w:hideMark/>
          </w:tcPr>
          <w:p w14:paraId="6FEDAC27" w14:textId="77777777" w:rsidR="00DA59C3" w:rsidRPr="002376B7" w:rsidRDefault="00DA59C3" w:rsidP="002376B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Ý nghĩa</w:t>
            </w:r>
          </w:p>
        </w:tc>
      </w:tr>
      <w:tr w:rsidR="00083DD5" w:rsidRPr="002376B7" w14:paraId="6FA3365A" w14:textId="77777777" w:rsidTr="008558E4">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87F5B1" w14:textId="77777777" w:rsidR="00DA59C3" w:rsidRPr="002376B7" w:rsidRDefault="00DA59C3"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1</w:t>
            </w:r>
          </w:p>
        </w:tc>
        <w:tc>
          <w:tcPr>
            <w:tcW w:w="0" w:type="auto"/>
            <w:vAlign w:val="center"/>
            <w:hideMark/>
          </w:tcPr>
          <w:p w14:paraId="65E9784A" w14:textId="3EE796D1" w:rsidR="00DA59C3" w:rsidRPr="002376B7" w:rsidRDefault="005D0725"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auto"/>
                <w:sz w:val="26"/>
                <w:szCs w:val="26"/>
                <w:lang w:val="en-US"/>
              </w:rPr>
            </w:pPr>
            <w:r w:rsidRPr="002376B7">
              <w:rPr>
                <w:rFonts w:asciiTheme="majorHAnsi" w:eastAsia="Times New Roman" w:hAnsiTheme="majorHAnsi" w:cstheme="majorHAnsi"/>
                <w:color w:val="auto"/>
                <w:sz w:val="26"/>
                <w:szCs w:val="26"/>
                <w:lang w:val="en-US"/>
              </w:rPr>
              <w:t>Guest</w:t>
            </w:r>
          </w:p>
        </w:tc>
        <w:tc>
          <w:tcPr>
            <w:tcW w:w="0" w:type="auto"/>
            <w:vAlign w:val="center"/>
            <w:hideMark/>
          </w:tcPr>
          <w:p w14:paraId="48B8ABCA" w14:textId="37171147" w:rsidR="00DA59C3" w:rsidRPr="002376B7" w:rsidRDefault="005D0725"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 xml:space="preserve">Người dùng truy cập trang web, sử dụng trang web </w:t>
            </w:r>
            <w:r w:rsidR="005A7AAF" w:rsidRPr="002376B7">
              <w:rPr>
                <w:rFonts w:asciiTheme="majorHAnsi" w:eastAsia="Times New Roman" w:hAnsiTheme="majorHAnsi" w:cstheme="majorHAnsi"/>
                <w:color w:val="000000"/>
                <w:sz w:val="26"/>
                <w:szCs w:val="26"/>
                <w:lang w:val="en-US"/>
              </w:rPr>
              <w:t>để tra cứu về bất động sản nhưng chưa có tài khoản</w:t>
            </w:r>
            <w:r w:rsidR="00E567C7">
              <w:rPr>
                <w:rFonts w:asciiTheme="majorHAnsi" w:eastAsia="Times New Roman" w:hAnsiTheme="majorHAnsi" w:cstheme="majorHAnsi"/>
                <w:color w:val="000000"/>
                <w:sz w:val="26"/>
                <w:szCs w:val="26"/>
                <w:lang w:val="en-US"/>
              </w:rPr>
              <w:t>.</w:t>
            </w:r>
          </w:p>
        </w:tc>
      </w:tr>
      <w:tr w:rsidR="00633141" w:rsidRPr="002376B7" w14:paraId="64911E61" w14:textId="77777777" w:rsidTr="008558E4">
        <w:trPr>
          <w:trHeight w:val="9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90FF5" w14:textId="77777777" w:rsidR="00DA59C3" w:rsidRPr="002376B7" w:rsidRDefault="00DA59C3"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2</w:t>
            </w:r>
          </w:p>
        </w:tc>
        <w:tc>
          <w:tcPr>
            <w:tcW w:w="0" w:type="auto"/>
            <w:vAlign w:val="center"/>
            <w:hideMark/>
          </w:tcPr>
          <w:p w14:paraId="50960E2F" w14:textId="6EE1C5F4" w:rsidR="00DA59C3" w:rsidRPr="002376B7" w:rsidRDefault="00C37887"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New User</w:t>
            </w:r>
          </w:p>
        </w:tc>
        <w:tc>
          <w:tcPr>
            <w:tcW w:w="0" w:type="auto"/>
            <w:vAlign w:val="center"/>
            <w:hideMark/>
          </w:tcPr>
          <w:p w14:paraId="27AAF54C" w14:textId="1F4AEAE9" w:rsidR="00DA59C3" w:rsidRPr="002376B7" w:rsidRDefault="00290044"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Ng</w:t>
            </w:r>
            <w:r w:rsidR="00FD6E23" w:rsidRPr="002376B7">
              <w:rPr>
                <w:rFonts w:asciiTheme="majorHAnsi" w:eastAsia="Times New Roman" w:hAnsiTheme="majorHAnsi" w:cstheme="majorHAnsi"/>
                <w:color w:val="000000"/>
                <w:sz w:val="26"/>
                <w:szCs w:val="26"/>
                <w:lang w:val="en-US"/>
              </w:rPr>
              <w:t xml:space="preserve">ười dùng </w:t>
            </w:r>
            <w:r w:rsidR="00D96A53" w:rsidRPr="002376B7">
              <w:rPr>
                <w:rFonts w:asciiTheme="majorHAnsi" w:eastAsia="Times New Roman" w:hAnsiTheme="majorHAnsi" w:cstheme="majorHAnsi"/>
                <w:color w:val="000000"/>
                <w:sz w:val="26"/>
                <w:szCs w:val="26"/>
                <w:lang w:val="en-US"/>
              </w:rPr>
              <w:t>đã đăng ký tài khoản trên hệ thống và có thể đăng bài</w:t>
            </w:r>
            <w:r w:rsidR="00E567C7">
              <w:rPr>
                <w:rFonts w:asciiTheme="majorHAnsi" w:eastAsia="Times New Roman" w:hAnsiTheme="majorHAnsi" w:cstheme="majorHAnsi"/>
                <w:color w:val="000000"/>
                <w:sz w:val="26"/>
                <w:szCs w:val="26"/>
                <w:lang w:val="en-US"/>
              </w:rPr>
              <w:t>.</w:t>
            </w:r>
          </w:p>
        </w:tc>
      </w:tr>
      <w:tr w:rsidR="00083DD5" w:rsidRPr="002376B7" w14:paraId="66007DA7" w14:textId="77777777" w:rsidTr="008558E4">
        <w:trPr>
          <w:cnfStyle w:val="000000100000" w:firstRow="0" w:lastRow="0" w:firstColumn="0" w:lastColumn="0" w:oddVBand="0" w:evenVBand="0" w:oddHBand="1" w:evenHBand="0"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474ACD" w14:textId="77777777" w:rsidR="00DA59C3" w:rsidRPr="002376B7" w:rsidRDefault="00DA59C3"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3</w:t>
            </w:r>
          </w:p>
        </w:tc>
        <w:tc>
          <w:tcPr>
            <w:tcW w:w="0" w:type="auto"/>
            <w:vAlign w:val="center"/>
            <w:hideMark/>
          </w:tcPr>
          <w:p w14:paraId="000D72F8" w14:textId="1731BB95" w:rsidR="00DA59C3" w:rsidRPr="002376B7" w:rsidRDefault="005D1E9C"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New Post</w:t>
            </w:r>
          </w:p>
        </w:tc>
        <w:tc>
          <w:tcPr>
            <w:tcW w:w="0" w:type="auto"/>
            <w:vAlign w:val="center"/>
            <w:hideMark/>
          </w:tcPr>
          <w:p w14:paraId="1F003511" w14:textId="19E0AB34" w:rsidR="00DA59C3" w:rsidRPr="002376B7" w:rsidRDefault="004D6272"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 xml:space="preserve">Bài đăng mới được người dùng tạo và chưa được kiểm duyệt bởi </w:t>
            </w:r>
            <w:r w:rsidR="002F6AA4" w:rsidRPr="002376B7">
              <w:rPr>
                <w:rFonts w:asciiTheme="majorHAnsi" w:eastAsia="Times New Roman" w:hAnsiTheme="majorHAnsi" w:cstheme="majorHAnsi"/>
                <w:color w:val="000000"/>
                <w:sz w:val="26"/>
                <w:szCs w:val="26"/>
                <w:lang w:val="en-US"/>
              </w:rPr>
              <w:t>kiểm duyệt viên</w:t>
            </w:r>
            <w:r w:rsidR="00E567C7">
              <w:rPr>
                <w:rFonts w:asciiTheme="majorHAnsi" w:eastAsia="Times New Roman" w:hAnsiTheme="majorHAnsi" w:cstheme="majorHAnsi"/>
                <w:color w:val="000000"/>
                <w:sz w:val="26"/>
                <w:szCs w:val="26"/>
                <w:lang w:val="en-US"/>
              </w:rPr>
              <w:t>.</w:t>
            </w:r>
          </w:p>
        </w:tc>
      </w:tr>
      <w:tr w:rsidR="00633141" w:rsidRPr="002376B7" w14:paraId="79FFE62E" w14:textId="77777777" w:rsidTr="008558E4">
        <w:trPr>
          <w:trHeight w:val="68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E16B26" w14:textId="77777777" w:rsidR="00DA59C3" w:rsidRPr="002376B7" w:rsidRDefault="00DA59C3"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4</w:t>
            </w:r>
          </w:p>
        </w:tc>
        <w:tc>
          <w:tcPr>
            <w:tcW w:w="0" w:type="auto"/>
            <w:vAlign w:val="center"/>
            <w:hideMark/>
          </w:tcPr>
          <w:p w14:paraId="51D877D5" w14:textId="4F5472BB" w:rsidR="00DA59C3" w:rsidRPr="002376B7" w:rsidRDefault="00083DD5"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Reported Post</w:t>
            </w:r>
            <w:r w:rsidR="00633141" w:rsidRPr="002376B7">
              <w:rPr>
                <w:rFonts w:asciiTheme="majorHAnsi" w:eastAsia="Times New Roman" w:hAnsiTheme="majorHAnsi" w:cstheme="majorHAnsi"/>
                <w:color w:val="000000"/>
                <w:sz w:val="26"/>
                <w:szCs w:val="26"/>
                <w:lang w:val="en-US"/>
              </w:rPr>
              <w:t>s</w:t>
            </w:r>
          </w:p>
        </w:tc>
        <w:tc>
          <w:tcPr>
            <w:tcW w:w="0" w:type="auto"/>
            <w:vAlign w:val="center"/>
            <w:hideMark/>
          </w:tcPr>
          <w:p w14:paraId="7879F6D9" w14:textId="67030B92" w:rsidR="00DA59C3" w:rsidRPr="002376B7" w:rsidRDefault="003B3063"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Danh sách</w:t>
            </w:r>
            <w:r w:rsidR="00083DD5" w:rsidRPr="002376B7">
              <w:rPr>
                <w:rFonts w:asciiTheme="majorHAnsi" w:eastAsia="Times New Roman" w:hAnsiTheme="majorHAnsi" w:cstheme="majorHAnsi"/>
                <w:color w:val="000000"/>
                <w:sz w:val="26"/>
                <w:szCs w:val="26"/>
                <w:lang w:val="en-US"/>
              </w:rPr>
              <w:t xml:space="preserve"> bài đăng bị người dùng báo cáo sai phạm</w:t>
            </w:r>
            <w:r w:rsidR="00E567C7">
              <w:rPr>
                <w:rFonts w:asciiTheme="majorHAnsi" w:eastAsia="Times New Roman" w:hAnsiTheme="majorHAnsi" w:cstheme="majorHAnsi"/>
                <w:color w:val="000000"/>
                <w:sz w:val="26"/>
                <w:szCs w:val="26"/>
                <w:lang w:val="en-US"/>
              </w:rPr>
              <w:t>.</w:t>
            </w:r>
          </w:p>
        </w:tc>
      </w:tr>
      <w:tr w:rsidR="00633141" w:rsidRPr="002376B7" w14:paraId="55E2A38D" w14:textId="77777777" w:rsidTr="008558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BF9121" w14:textId="333ACFA9" w:rsidR="00633141" w:rsidRPr="002376B7" w:rsidRDefault="008A2369" w:rsidP="002376B7">
            <w:pPr>
              <w:spacing w:after="120" w:line="360" w:lineRule="auto"/>
              <w:rPr>
                <w:rFonts w:asciiTheme="majorHAnsi" w:eastAsia="Times New Roman" w:hAnsiTheme="majorHAnsi" w:cstheme="majorHAnsi"/>
                <w:b w:val="0"/>
                <w:bCs w:val="0"/>
                <w:color w:val="000000"/>
                <w:sz w:val="26"/>
                <w:szCs w:val="26"/>
                <w:lang w:val="en-US"/>
              </w:rPr>
            </w:pPr>
            <w:r w:rsidRPr="002376B7">
              <w:rPr>
                <w:rFonts w:asciiTheme="majorHAnsi" w:eastAsia="Times New Roman" w:hAnsiTheme="majorHAnsi" w:cstheme="majorHAnsi"/>
                <w:b w:val="0"/>
                <w:bCs w:val="0"/>
                <w:color w:val="000000"/>
                <w:sz w:val="26"/>
                <w:szCs w:val="26"/>
                <w:lang w:val="en-US"/>
              </w:rPr>
              <w:t>5</w:t>
            </w:r>
          </w:p>
        </w:tc>
        <w:tc>
          <w:tcPr>
            <w:tcW w:w="0" w:type="auto"/>
            <w:vAlign w:val="center"/>
          </w:tcPr>
          <w:p w14:paraId="0B2FA32A" w14:textId="01227719" w:rsidR="00633141" w:rsidRPr="002376B7" w:rsidRDefault="00633141"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Reported Users</w:t>
            </w:r>
          </w:p>
        </w:tc>
        <w:tc>
          <w:tcPr>
            <w:tcW w:w="0" w:type="auto"/>
            <w:vAlign w:val="center"/>
          </w:tcPr>
          <w:p w14:paraId="3D93459E" w14:textId="3279EAA4" w:rsidR="00633141" w:rsidRPr="002376B7" w:rsidRDefault="00A25B47"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Danh sách n</w:t>
            </w:r>
            <w:r w:rsidR="002C27F4" w:rsidRPr="002376B7">
              <w:rPr>
                <w:rFonts w:asciiTheme="majorHAnsi" w:eastAsia="Times New Roman" w:hAnsiTheme="majorHAnsi" w:cstheme="majorHAnsi"/>
                <w:color w:val="000000"/>
                <w:sz w:val="26"/>
                <w:szCs w:val="26"/>
                <w:lang w:val="en-US"/>
              </w:rPr>
              <w:t>gười dùng bị người dùng khác báo cáo sai phạm</w:t>
            </w:r>
            <w:r w:rsidR="00E567C7">
              <w:rPr>
                <w:rFonts w:asciiTheme="majorHAnsi" w:eastAsia="Times New Roman" w:hAnsiTheme="majorHAnsi" w:cstheme="majorHAnsi"/>
                <w:color w:val="000000"/>
                <w:sz w:val="26"/>
                <w:szCs w:val="26"/>
                <w:lang w:val="en-US"/>
              </w:rPr>
              <w:t>.</w:t>
            </w:r>
          </w:p>
        </w:tc>
      </w:tr>
      <w:tr w:rsidR="00633141" w:rsidRPr="002376B7" w14:paraId="7C407CCC" w14:textId="77777777" w:rsidTr="008558E4">
        <w:trPr>
          <w:trHeight w:val="68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922C38" w14:textId="723D46FB" w:rsidR="00633141" w:rsidRPr="002376B7" w:rsidRDefault="008A2369" w:rsidP="002376B7">
            <w:pPr>
              <w:spacing w:after="120" w:line="360" w:lineRule="auto"/>
              <w:rPr>
                <w:rFonts w:asciiTheme="majorHAnsi" w:eastAsia="Times New Roman" w:hAnsiTheme="majorHAnsi" w:cstheme="majorHAnsi"/>
                <w:b w:val="0"/>
                <w:bCs w:val="0"/>
                <w:color w:val="000000"/>
                <w:sz w:val="26"/>
                <w:szCs w:val="26"/>
                <w:lang w:val="en-US"/>
              </w:rPr>
            </w:pPr>
            <w:r w:rsidRPr="002376B7">
              <w:rPr>
                <w:rFonts w:asciiTheme="majorHAnsi" w:eastAsia="Times New Roman" w:hAnsiTheme="majorHAnsi" w:cstheme="majorHAnsi"/>
                <w:b w:val="0"/>
                <w:bCs w:val="0"/>
                <w:color w:val="000000"/>
                <w:sz w:val="26"/>
                <w:szCs w:val="26"/>
                <w:lang w:val="en-US"/>
              </w:rPr>
              <w:t>6</w:t>
            </w:r>
          </w:p>
        </w:tc>
        <w:tc>
          <w:tcPr>
            <w:tcW w:w="0" w:type="auto"/>
            <w:vAlign w:val="center"/>
          </w:tcPr>
          <w:p w14:paraId="72B72859" w14:textId="01453E64" w:rsidR="00633141" w:rsidRPr="002376B7" w:rsidRDefault="008A2369"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Employees</w:t>
            </w:r>
          </w:p>
        </w:tc>
        <w:tc>
          <w:tcPr>
            <w:tcW w:w="0" w:type="auto"/>
            <w:vAlign w:val="center"/>
          </w:tcPr>
          <w:p w14:paraId="7793CD86" w14:textId="609C8883" w:rsidR="00633141" w:rsidRPr="002376B7" w:rsidRDefault="008A2369"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Nhân viên kiểm duyệt bài đăng, quản lý người dùng</w:t>
            </w:r>
            <w:r w:rsidR="00E567C7">
              <w:rPr>
                <w:rFonts w:asciiTheme="majorHAnsi" w:eastAsia="Times New Roman" w:hAnsiTheme="majorHAnsi" w:cstheme="majorHAnsi"/>
                <w:color w:val="000000"/>
                <w:sz w:val="26"/>
                <w:szCs w:val="26"/>
                <w:lang w:val="en-US"/>
              </w:rPr>
              <w:t>.</w:t>
            </w:r>
          </w:p>
        </w:tc>
      </w:tr>
      <w:tr w:rsidR="00633141" w:rsidRPr="002376B7" w14:paraId="03898F8B" w14:textId="77777777" w:rsidTr="008558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B0FC2A" w14:textId="33D8FB0D" w:rsidR="00633141" w:rsidRPr="002376B7" w:rsidRDefault="008A2369" w:rsidP="002376B7">
            <w:pPr>
              <w:spacing w:after="120" w:line="360" w:lineRule="auto"/>
              <w:rPr>
                <w:rFonts w:asciiTheme="majorHAnsi" w:eastAsia="Times New Roman" w:hAnsiTheme="majorHAnsi" w:cstheme="majorHAnsi"/>
                <w:b w:val="0"/>
                <w:bCs w:val="0"/>
                <w:color w:val="000000"/>
                <w:sz w:val="26"/>
                <w:szCs w:val="26"/>
                <w:lang w:val="en-US"/>
              </w:rPr>
            </w:pPr>
            <w:r w:rsidRPr="002376B7">
              <w:rPr>
                <w:rFonts w:asciiTheme="majorHAnsi" w:eastAsia="Times New Roman" w:hAnsiTheme="majorHAnsi" w:cstheme="majorHAnsi"/>
                <w:b w:val="0"/>
                <w:bCs w:val="0"/>
                <w:color w:val="000000"/>
                <w:sz w:val="26"/>
                <w:szCs w:val="26"/>
                <w:lang w:val="en-US"/>
              </w:rPr>
              <w:t>7</w:t>
            </w:r>
          </w:p>
        </w:tc>
        <w:tc>
          <w:tcPr>
            <w:tcW w:w="0" w:type="auto"/>
            <w:vAlign w:val="center"/>
          </w:tcPr>
          <w:p w14:paraId="2DC6D823" w14:textId="0DB04F54" w:rsidR="00633141" w:rsidRPr="002376B7" w:rsidRDefault="008A2369"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Admin</w:t>
            </w:r>
          </w:p>
        </w:tc>
        <w:tc>
          <w:tcPr>
            <w:tcW w:w="0" w:type="auto"/>
            <w:vAlign w:val="center"/>
          </w:tcPr>
          <w:p w14:paraId="405E7A60" w14:textId="1F39AD88" w:rsidR="00633141" w:rsidRPr="002376B7" w:rsidRDefault="001A6F2A"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lang w:val="en-US"/>
              </w:rPr>
            </w:pPr>
            <w:r w:rsidRPr="002376B7">
              <w:rPr>
                <w:rFonts w:asciiTheme="majorHAnsi" w:eastAsia="Times New Roman" w:hAnsiTheme="majorHAnsi" w:cstheme="majorHAnsi"/>
                <w:color w:val="000000"/>
                <w:sz w:val="26"/>
                <w:szCs w:val="26"/>
                <w:lang w:val="en-US"/>
              </w:rPr>
              <w:t>Quản lý toàn bộ hệ thống</w:t>
            </w:r>
            <w:r w:rsidR="00E567C7">
              <w:rPr>
                <w:rFonts w:asciiTheme="majorHAnsi" w:eastAsia="Times New Roman" w:hAnsiTheme="majorHAnsi" w:cstheme="majorHAnsi"/>
                <w:color w:val="000000"/>
                <w:sz w:val="26"/>
                <w:szCs w:val="26"/>
                <w:lang w:val="en-US"/>
              </w:rPr>
              <w:t>.</w:t>
            </w:r>
          </w:p>
        </w:tc>
      </w:tr>
    </w:tbl>
    <w:p w14:paraId="5ABE33E5" w14:textId="77777777" w:rsidR="000972AC" w:rsidRPr="002376B7" w:rsidRDefault="000972AC" w:rsidP="002376B7">
      <w:pPr>
        <w:spacing w:after="120" w:line="360" w:lineRule="auto"/>
        <w:rPr>
          <w:rFonts w:asciiTheme="majorHAnsi" w:eastAsia="Times New Roman" w:hAnsiTheme="majorHAnsi" w:cstheme="majorHAnsi"/>
          <w:sz w:val="24"/>
          <w:szCs w:val="24"/>
          <w:lang w:val="en-US"/>
        </w:rPr>
      </w:pPr>
    </w:p>
    <w:p w14:paraId="76AC71F2" w14:textId="0F95FE1F" w:rsidR="008C7B98" w:rsidRPr="002376B7" w:rsidRDefault="008C7B98" w:rsidP="002376B7">
      <w:pPr>
        <w:pStyle w:val="Caption"/>
        <w:keepNext/>
        <w:spacing w:after="120" w:line="360" w:lineRule="auto"/>
        <w:jc w:val="center"/>
        <w:rPr>
          <w:rFonts w:asciiTheme="majorHAnsi" w:hAnsiTheme="majorHAnsi" w:cstheme="majorHAnsi"/>
          <w:sz w:val="26"/>
          <w:szCs w:val="26"/>
        </w:rPr>
      </w:pPr>
      <w:bookmarkStart w:id="1375" w:name="_Toc532383402"/>
      <w:r w:rsidRPr="002376B7">
        <w:rPr>
          <w:rFonts w:asciiTheme="majorHAnsi" w:hAnsiTheme="majorHAnsi" w:cstheme="majorHAnsi"/>
          <w:sz w:val="26"/>
          <w:szCs w:val="26"/>
        </w:rPr>
        <w:t xml:space="preserve">Bảng </w:t>
      </w:r>
      <w:r w:rsidRPr="002376B7">
        <w:rPr>
          <w:rFonts w:asciiTheme="majorHAnsi" w:hAnsiTheme="majorHAnsi" w:cstheme="majorHAnsi"/>
          <w:sz w:val="26"/>
          <w:szCs w:val="26"/>
        </w:rPr>
        <w:fldChar w:fldCharType="begin"/>
      </w:r>
      <w:r w:rsidRPr="002376B7">
        <w:rPr>
          <w:rFonts w:asciiTheme="majorHAnsi" w:hAnsiTheme="majorHAnsi" w:cstheme="majorHAnsi"/>
          <w:sz w:val="26"/>
          <w:szCs w:val="26"/>
        </w:rPr>
        <w:instrText xml:space="preserve"> SEQ Bảng \* ARABIC </w:instrText>
      </w:r>
      <w:r w:rsidRPr="002376B7">
        <w:rPr>
          <w:rFonts w:asciiTheme="majorHAnsi" w:hAnsiTheme="majorHAnsi" w:cstheme="majorHAnsi"/>
          <w:sz w:val="26"/>
          <w:szCs w:val="26"/>
        </w:rPr>
        <w:fldChar w:fldCharType="separate"/>
      </w:r>
      <w:r w:rsidR="005364FE">
        <w:rPr>
          <w:rFonts w:asciiTheme="majorHAnsi" w:hAnsiTheme="majorHAnsi" w:cstheme="majorHAnsi"/>
          <w:noProof/>
          <w:sz w:val="26"/>
          <w:szCs w:val="26"/>
        </w:rPr>
        <w:t>2</w:t>
      </w:r>
      <w:r w:rsidRPr="002376B7">
        <w:rPr>
          <w:rFonts w:asciiTheme="majorHAnsi" w:hAnsiTheme="majorHAnsi" w:cstheme="majorHAnsi"/>
          <w:sz w:val="26"/>
          <w:szCs w:val="26"/>
        </w:rPr>
        <w:fldChar w:fldCharType="end"/>
      </w:r>
      <w:r w:rsidRPr="002376B7">
        <w:rPr>
          <w:rFonts w:asciiTheme="majorHAnsi" w:hAnsiTheme="majorHAnsi" w:cstheme="majorHAnsi"/>
          <w:sz w:val="26"/>
          <w:szCs w:val="26"/>
          <w:lang w:val="en-US"/>
        </w:rPr>
        <w:t>. Bảng mô tả các use case trong use case diagram</w:t>
      </w:r>
      <w:bookmarkEnd w:id="1375"/>
    </w:p>
    <w:tbl>
      <w:tblPr>
        <w:tblStyle w:val="GridTable6Colorful-Accent1"/>
        <w:tblW w:w="0" w:type="auto"/>
        <w:tblLook w:val="04A0" w:firstRow="1" w:lastRow="0" w:firstColumn="1" w:lastColumn="0" w:noHBand="0" w:noVBand="1"/>
      </w:tblPr>
      <w:tblGrid>
        <w:gridCol w:w="563"/>
        <w:gridCol w:w="1946"/>
        <w:gridCol w:w="7685"/>
      </w:tblGrid>
      <w:tr w:rsidR="000972AC" w:rsidRPr="002376B7" w14:paraId="0342E58A" w14:textId="77777777" w:rsidTr="005C2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9AC09" w14:textId="77777777" w:rsidR="000972AC" w:rsidRPr="002376B7" w:rsidRDefault="000972AC" w:rsidP="002376B7">
            <w:pPr>
              <w:spacing w:after="120" w:line="360" w:lineRule="auto"/>
              <w:jc w:val="center"/>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TT</w:t>
            </w:r>
          </w:p>
        </w:tc>
        <w:tc>
          <w:tcPr>
            <w:tcW w:w="0" w:type="auto"/>
            <w:vAlign w:val="center"/>
            <w:hideMark/>
          </w:tcPr>
          <w:p w14:paraId="32A9B8ED" w14:textId="77777777" w:rsidR="000972AC" w:rsidRPr="002376B7" w:rsidRDefault="000972AC" w:rsidP="002376B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Tên use case</w:t>
            </w:r>
          </w:p>
        </w:tc>
        <w:tc>
          <w:tcPr>
            <w:tcW w:w="0" w:type="auto"/>
            <w:vAlign w:val="center"/>
            <w:hideMark/>
          </w:tcPr>
          <w:p w14:paraId="342825E7" w14:textId="77777777" w:rsidR="000972AC" w:rsidRPr="002376B7" w:rsidRDefault="000972AC" w:rsidP="002376B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Ý nghĩa</w:t>
            </w:r>
          </w:p>
        </w:tc>
      </w:tr>
      <w:tr w:rsidR="0056042A" w:rsidRPr="002376B7" w14:paraId="4548AE83" w14:textId="77777777" w:rsidTr="0056042A">
        <w:trPr>
          <w:cnfStyle w:val="000000100000" w:firstRow="0" w:lastRow="0" w:firstColumn="0" w:lastColumn="0" w:oddVBand="0" w:evenVBand="0" w:oddHBand="1" w:evenHBand="0" w:firstRowFirstColumn="0" w:firstRowLastColumn="0" w:lastRowFirstColumn="0" w:lastRowLastColumn="0"/>
          <w:trHeight w:val="11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6C91B6"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1</w:t>
            </w:r>
          </w:p>
        </w:tc>
        <w:tc>
          <w:tcPr>
            <w:tcW w:w="0" w:type="auto"/>
            <w:vAlign w:val="center"/>
            <w:hideMark/>
          </w:tcPr>
          <w:p w14:paraId="381EBDE6" w14:textId="20A17FC9" w:rsidR="000972AC" w:rsidRPr="002376B7" w:rsidRDefault="00565833"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Create Account</w:t>
            </w:r>
          </w:p>
        </w:tc>
        <w:tc>
          <w:tcPr>
            <w:tcW w:w="0" w:type="auto"/>
            <w:vAlign w:val="center"/>
            <w:hideMark/>
          </w:tcPr>
          <w:p w14:paraId="0E67F5AD" w14:textId="3AE6CCCF" w:rsidR="000972AC" w:rsidRPr="002376B7" w:rsidRDefault="00B0274C"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 xml:space="preserve">Người dùng truy cập trang web có thể đăng ký tài khoản với hệ thống để sử dụng các chức năng đặc biệt: tạo bài đăng, </w:t>
            </w:r>
            <w:r w:rsidR="00605471" w:rsidRPr="002376B7">
              <w:rPr>
                <w:rFonts w:asciiTheme="majorHAnsi" w:eastAsia="Times New Roman" w:hAnsiTheme="majorHAnsi" w:cstheme="majorHAnsi"/>
                <w:color w:val="000000"/>
                <w:sz w:val="26"/>
                <w:szCs w:val="26"/>
                <w:lang w:val="en-US"/>
              </w:rPr>
              <w:t>báo cáo bài đăng, báo cáo người dùng khác</w:t>
            </w:r>
            <w:r w:rsidR="00E567C7">
              <w:rPr>
                <w:rFonts w:asciiTheme="majorHAnsi" w:eastAsia="Times New Roman" w:hAnsiTheme="majorHAnsi" w:cstheme="majorHAnsi"/>
                <w:color w:val="000000"/>
                <w:sz w:val="26"/>
                <w:szCs w:val="26"/>
                <w:lang w:val="en-US"/>
              </w:rPr>
              <w:t>.</w:t>
            </w:r>
          </w:p>
        </w:tc>
      </w:tr>
      <w:tr w:rsidR="000972AC" w:rsidRPr="002376B7" w14:paraId="13FC7968" w14:textId="77777777" w:rsidTr="0056042A">
        <w:trPr>
          <w:trHeight w:val="5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5BA811"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2</w:t>
            </w:r>
          </w:p>
        </w:tc>
        <w:tc>
          <w:tcPr>
            <w:tcW w:w="0" w:type="auto"/>
            <w:vAlign w:val="center"/>
            <w:hideMark/>
          </w:tcPr>
          <w:p w14:paraId="274B4ACD" w14:textId="291A27F0" w:rsidR="000972AC" w:rsidRPr="002376B7" w:rsidRDefault="007475D4"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Report another post</w:t>
            </w:r>
          </w:p>
        </w:tc>
        <w:tc>
          <w:tcPr>
            <w:tcW w:w="0" w:type="auto"/>
            <w:vAlign w:val="center"/>
            <w:hideMark/>
          </w:tcPr>
          <w:p w14:paraId="0E815DE9" w14:textId="59794A90" w:rsidR="000972AC" w:rsidRPr="002376B7" w:rsidRDefault="009D0E69"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sz w:val="26"/>
                <w:szCs w:val="26"/>
                <w:lang w:val="en-US"/>
              </w:rPr>
              <w:t>Người dùng có thể báo cáo bài đăng của người khác nếu</w:t>
            </w:r>
            <w:r w:rsidR="005469FA" w:rsidRPr="002376B7">
              <w:rPr>
                <w:rFonts w:asciiTheme="majorHAnsi" w:eastAsia="Times New Roman" w:hAnsiTheme="majorHAnsi" w:cstheme="majorHAnsi"/>
                <w:sz w:val="26"/>
                <w:szCs w:val="26"/>
                <w:lang w:val="en-US"/>
              </w:rPr>
              <w:t xml:space="preserve"> bài đăng đó</w:t>
            </w:r>
            <w:r w:rsidRPr="002376B7">
              <w:rPr>
                <w:rFonts w:asciiTheme="majorHAnsi" w:eastAsia="Times New Roman" w:hAnsiTheme="majorHAnsi" w:cstheme="majorHAnsi"/>
                <w:sz w:val="26"/>
                <w:szCs w:val="26"/>
                <w:lang w:val="en-US"/>
              </w:rPr>
              <w:t xml:space="preserve"> sai phạm</w:t>
            </w:r>
            <w:r w:rsidR="006778EA" w:rsidRPr="002376B7">
              <w:rPr>
                <w:rFonts w:asciiTheme="majorHAnsi" w:eastAsia="Times New Roman" w:hAnsiTheme="majorHAnsi" w:cstheme="majorHAnsi"/>
                <w:sz w:val="26"/>
                <w:szCs w:val="26"/>
                <w:lang w:val="en-US"/>
              </w:rPr>
              <w:t xml:space="preserve"> hoặc lừa đảo</w:t>
            </w:r>
            <w:r w:rsidR="00E567C7">
              <w:rPr>
                <w:rFonts w:asciiTheme="majorHAnsi" w:eastAsia="Times New Roman" w:hAnsiTheme="majorHAnsi" w:cstheme="majorHAnsi"/>
                <w:sz w:val="26"/>
                <w:szCs w:val="26"/>
                <w:lang w:val="en-US"/>
              </w:rPr>
              <w:t>.</w:t>
            </w:r>
          </w:p>
        </w:tc>
      </w:tr>
      <w:tr w:rsidR="0056042A" w:rsidRPr="002376B7" w14:paraId="2B8F3E0B" w14:textId="77777777" w:rsidTr="0056042A">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CA4260"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3</w:t>
            </w:r>
          </w:p>
        </w:tc>
        <w:tc>
          <w:tcPr>
            <w:tcW w:w="0" w:type="auto"/>
            <w:vAlign w:val="center"/>
            <w:hideMark/>
          </w:tcPr>
          <w:p w14:paraId="0561548A" w14:textId="0314E9AD" w:rsidR="000972AC" w:rsidRPr="002376B7" w:rsidRDefault="0015281F"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Report another user</w:t>
            </w:r>
          </w:p>
        </w:tc>
        <w:tc>
          <w:tcPr>
            <w:tcW w:w="0" w:type="auto"/>
            <w:vAlign w:val="center"/>
            <w:hideMark/>
          </w:tcPr>
          <w:p w14:paraId="01F4E8AF" w14:textId="1132CF87" w:rsidR="000972AC" w:rsidRPr="002376B7" w:rsidRDefault="00153B51"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sz w:val="26"/>
                <w:szCs w:val="26"/>
                <w:lang w:val="en-US"/>
              </w:rPr>
              <w:t>Người dùng có thể báo cáo người dùng khác nếu họ sai phạm hoặc lừa đảo</w:t>
            </w:r>
            <w:r w:rsidR="00E567C7">
              <w:rPr>
                <w:rFonts w:asciiTheme="majorHAnsi" w:eastAsia="Times New Roman" w:hAnsiTheme="majorHAnsi" w:cstheme="majorHAnsi"/>
                <w:sz w:val="26"/>
                <w:szCs w:val="26"/>
                <w:lang w:val="en-US"/>
              </w:rPr>
              <w:t>.</w:t>
            </w:r>
          </w:p>
        </w:tc>
      </w:tr>
      <w:tr w:rsidR="000972AC" w:rsidRPr="002376B7" w14:paraId="088CCA07" w14:textId="77777777" w:rsidTr="0056042A">
        <w:trPr>
          <w:trHeight w:val="14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4BF5E1"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lastRenderedPageBreak/>
              <w:t>4</w:t>
            </w:r>
          </w:p>
        </w:tc>
        <w:tc>
          <w:tcPr>
            <w:tcW w:w="0" w:type="auto"/>
            <w:vAlign w:val="center"/>
            <w:hideMark/>
          </w:tcPr>
          <w:p w14:paraId="4A2486F7" w14:textId="31C66CF1" w:rsidR="000972AC" w:rsidRPr="002376B7" w:rsidRDefault="001D79A7"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Block / Delete Report</w:t>
            </w:r>
          </w:p>
        </w:tc>
        <w:tc>
          <w:tcPr>
            <w:tcW w:w="0" w:type="auto"/>
            <w:vAlign w:val="center"/>
            <w:hideMark/>
          </w:tcPr>
          <w:p w14:paraId="765A7D7B" w14:textId="2602A27F" w:rsidR="000972AC" w:rsidRPr="002376B7" w:rsidRDefault="00BF5E96"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Employee hoặc Admin có thể</w:t>
            </w:r>
            <w:r w:rsidR="005A42F4" w:rsidRPr="002376B7">
              <w:rPr>
                <w:rFonts w:asciiTheme="majorHAnsi" w:eastAsia="Times New Roman" w:hAnsiTheme="majorHAnsi" w:cstheme="majorHAnsi"/>
                <w:color w:val="000000"/>
                <w:sz w:val="26"/>
                <w:szCs w:val="26"/>
                <w:lang w:val="en-US"/>
              </w:rPr>
              <w:t xml:space="preserve"> xóa báo cáo hay</w:t>
            </w:r>
            <w:r w:rsidRPr="002376B7">
              <w:rPr>
                <w:rFonts w:asciiTheme="majorHAnsi" w:eastAsia="Times New Roman" w:hAnsiTheme="majorHAnsi" w:cstheme="majorHAnsi"/>
                <w:color w:val="000000"/>
                <w:sz w:val="26"/>
                <w:szCs w:val="26"/>
                <w:lang w:val="en-US"/>
              </w:rPr>
              <w:t xml:space="preserve"> </w:t>
            </w:r>
            <w:r w:rsidR="00AC4517" w:rsidRPr="002376B7">
              <w:rPr>
                <w:rFonts w:asciiTheme="majorHAnsi" w:eastAsia="Times New Roman" w:hAnsiTheme="majorHAnsi" w:cstheme="majorHAnsi"/>
                <w:color w:val="000000"/>
                <w:sz w:val="26"/>
                <w:szCs w:val="26"/>
                <w:lang w:val="en-US"/>
              </w:rPr>
              <w:t xml:space="preserve">khóa tạm thời hoặc vĩnh viễn người dùng/ </w:t>
            </w:r>
            <w:r w:rsidR="005A42F4" w:rsidRPr="002376B7">
              <w:rPr>
                <w:rFonts w:asciiTheme="majorHAnsi" w:eastAsia="Times New Roman" w:hAnsiTheme="majorHAnsi" w:cstheme="majorHAnsi"/>
                <w:color w:val="000000"/>
                <w:sz w:val="26"/>
                <w:szCs w:val="26"/>
                <w:lang w:val="en-US"/>
              </w:rPr>
              <w:t>bài đăng bị báo cáo</w:t>
            </w:r>
            <w:r w:rsidR="00E567C7">
              <w:rPr>
                <w:rFonts w:asciiTheme="majorHAnsi" w:eastAsia="Times New Roman" w:hAnsiTheme="majorHAnsi" w:cstheme="majorHAnsi"/>
                <w:color w:val="000000"/>
                <w:sz w:val="26"/>
                <w:szCs w:val="26"/>
                <w:lang w:val="en-US"/>
              </w:rPr>
              <w:t>.</w:t>
            </w:r>
          </w:p>
        </w:tc>
      </w:tr>
      <w:tr w:rsidR="0056042A" w:rsidRPr="002376B7" w14:paraId="3869E12A" w14:textId="77777777" w:rsidTr="0056042A">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2F2937"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5</w:t>
            </w:r>
          </w:p>
        </w:tc>
        <w:tc>
          <w:tcPr>
            <w:tcW w:w="0" w:type="auto"/>
            <w:vAlign w:val="center"/>
            <w:hideMark/>
          </w:tcPr>
          <w:p w14:paraId="584CDF12" w14:textId="723946DC" w:rsidR="000972AC" w:rsidRPr="002376B7" w:rsidRDefault="004761D6"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Approve / Block new post</w:t>
            </w:r>
          </w:p>
        </w:tc>
        <w:tc>
          <w:tcPr>
            <w:tcW w:w="0" w:type="auto"/>
            <w:vAlign w:val="center"/>
            <w:hideMark/>
          </w:tcPr>
          <w:p w14:paraId="1816A94E" w14:textId="2D0A2B42" w:rsidR="000972AC" w:rsidRPr="002376B7" w:rsidRDefault="00FB3F7C"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sz w:val="26"/>
                <w:szCs w:val="26"/>
                <w:lang w:val="en-US"/>
              </w:rPr>
              <w:t xml:space="preserve">Employee hoặc Admin có thể </w:t>
            </w:r>
            <w:r w:rsidR="00B86A53" w:rsidRPr="002376B7">
              <w:rPr>
                <w:rFonts w:asciiTheme="majorHAnsi" w:eastAsia="Times New Roman" w:hAnsiTheme="majorHAnsi" w:cstheme="majorHAnsi"/>
                <w:sz w:val="26"/>
                <w:szCs w:val="26"/>
                <w:lang w:val="en-US"/>
              </w:rPr>
              <w:t>duyệt hoặc khóa bài đăng mới của người dùng</w:t>
            </w:r>
            <w:r w:rsidR="00E567C7">
              <w:rPr>
                <w:rFonts w:asciiTheme="majorHAnsi" w:eastAsia="Times New Roman" w:hAnsiTheme="majorHAnsi" w:cstheme="majorHAnsi"/>
                <w:sz w:val="26"/>
                <w:szCs w:val="26"/>
                <w:lang w:val="en-US"/>
              </w:rPr>
              <w:t>.</w:t>
            </w:r>
          </w:p>
        </w:tc>
      </w:tr>
      <w:tr w:rsidR="000972AC" w:rsidRPr="002376B7" w14:paraId="2AAE5B6F" w14:textId="77777777" w:rsidTr="0056042A">
        <w:trPr>
          <w:trHeight w:val="68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EFDB34"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6</w:t>
            </w:r>
          </w:p>
        </w:tc>
        <w:tc>
          <w:tcPr>
            <w:tcW w:w="0" w:type="auto"/>
            <w:vAlign w:val="center"/>
            <w:hideMark/>
          </w:tcPr>
          <w:p w14:paraId="1CB936A8" w14:textId="05577157" w:rsidR="000972AC" w:rsidRPr="002376B7" w:rsidRDefault="00425478"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Block User</w:t>
            </w:r>
          </w:p>
        </w:tc>
        <w:tc>
          <w:tcPr>
            <w:tcW w:w="0" w:type="auto"/>
            <w:vAlign w:val="center"/>
            <w:hideMark/>
          </w:tcPr>
          <w:p w14:paraId="08727991" w14:textId="1ABD3A98" w:rsidR="000972AC" w:rsidRPr="002376B7" w:rsidRDefault="000972AC" w:rsidP="002376B7">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 xml:space="preserve"> </w:t>
            </w:r>
            <w:r w:rsidR="00425478" w:rsidRPr="002376B7">
              <w:rPr>
                <w:rFonts w:asciiTheme="majorHAnsi" w:eastAsia="Times New Roman" w:hAnsiTheme="majorHAnsi" w:cstheme="majorHAnsi"/>
                <w:color w:val="000000"/>
                <w:sz w:val="26"/>
                <w:szCs w:val="26"/>
                <w:lang w:val="en-US"/>
              </w:rPr>
              <w:t xml:space="preserve">Employee hoặc Admin có thể </w:t>
            </w:r>
            <w:r w:rsidR="00514042" w:rsidRPr="002376B7">
              <w:rPr>
                <w:rFonts w:asciiTheme="majorHAnsi" w:eastAsia="Times New Roman" w:hAnsiTheme="majorHAnsi" w:cstheme="majorHAnsi"/>
                <w:color w:val="000000"/>
                <w:sz w:val="26"/>
                <w:szCs w:val="26"/>
                <w:lang w:val="en-US"/>
              </w:rPr>
              <w:t>khóa tài khoản người dùng</w:t>
            </w:r>
            <w:r w:rsidR="00E567C7">
              <w:rPr>
                <w:rFonts w:asciiTheme="majorHAnsi" w:eastAsia="Times New Roman" w:hAnsiTheme="majorHAnsi" w:cstheme="majorHAnsi"/>
                <w:color w:val="000000"/>
                <w:sz w:val="26"/>
                <w:szCs w:val="26"/>
                <w:lang w:val="en-US"/>
              </w:rPr>
              <w:t>.</w:t>
            </w:r>
          </w:p>
        </w:tc>
      </w:tr>
      <w:tr w:rsidR="0056042A" w:rsidRPr="002376B7" w14:paraId="18470B5A" w14:textId="77777777" w:rsidTr="0056042A">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F68E28" w14:textId="77777777" w:rsidR="000972AC" w:rsidRPr="002376B7" w:rsidRDefault="000972AC" w:rsidP="002376B7">
            <w:pPr>
              <w:spacing w:after="120" w:line="360" w:lineRule="auto"/>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7</w:t>
            </w:r>
          </w:p>
        </w:tc>
        <w:tc>
          <w:tcPr>
            <w:tcW w:w="0" w:type="auto"/>
            <w:vAlign w:val="center"/>
            <w:hideMark/>
          </w:tcPr>
          <w:p w14:paraId="76B896C1" w14:textId="4C0A33DA" w:rsidR="000972AC" w:rsidRPr="002376B7" w:rsidRDefault="000407D3"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color w:val="000000"/>
                <w:sz w:val="26"/>
                <w:szCs w:val="26"/>
                <w:lang w:val="en-US"/>
              </w:rPr>
              <w:t>Block / Quit Employee</w:t>
            </w:r>
          </w:p>
        </w:tc>
        <w:tc>
          <w:tcPr>
            <w:tcW w:w="0" w:type="auto"/>
            <w:vAlign w:val="center"/>
            <w:hideMark/>
          </w:tcPr>
          <w:p w14:paraId="227C5EA1" w14:textId="414B2AF8" w:rsidR="000972AC" w:rsidRPr="002376B7" w:rsidRDefault="000407D3" w:rsidP="002376B7">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6"/>
                <w:szCs w:val="26"/>
                <w:lang w:val="en-US"/>
              </w:rPr>
            </w:pPr>
            <w:r w:rsidRPr="002376B7">
              <w:rPr>
                <w:rFonts w:asciiTheme="majorHAnsi" w:eastAsia="Times New Roman" w:hAnsiTheme="majorHAnsi" w:cstheme="majorHAnsi"/>
                <w:sz w:val="26"/>
                <w:szCs w:val="26"/>
                <w:lang w:val="en-US"/>
              </w:rPr>
              <w:t>Admin có thể khóa tài khoản nhân viên hoặc cho nghỉ việc tài khoản nhân viên</w:t>
            </w:r>
            <w:r w:rsidR="00E567C7">
              <w:rPr>
                <w:rFonts w:asciiTheme="majorHAnsi" w:eastAsia="Times New Roman" w:hAnsiTheme="majorHAnsi" w:cstheme="majorHAnsi"/>
                <w:sz w:val="26"/>
                <w:szCs w:val="26"/>
                <w:lang w:val="en-US"/>
              </w:rPr>
              <w:t>.</w:t>
            </w:r>
          </w:p>
        </w:tc>
      </w:tr>
    </w:tbl>
    <w:p w14:paraId="29F9B741" w14:textId="77777777" w:rsidR="00DA59C3" w:rsidRPr="002376B7" w:rsidRDefault="00DA59C3" w:rsidP="002376B7">
      <w:pPr>
        <w:spacing w:after="120" w:line="360" w:lineRule="auto"/>
        <w:rPr>
          <w:rFonts w:asciiTheme="majorHAnsi" w:hAnsiTheme="majorHAnsi" w:cstheme="majorHAnsi"/>
          <w:lang w:val="en-US"/>
        </w:rPr>
      </w:pPr>
    </w:p>
    <w:p w14:paraId="170AE86D" w14:textId="77777777" w:rsidR="00EA1259" w:rsidRPr="002376B7" w:rsidRDefault="00EA1259" w:rsidP="002376B7">
      <w:pPr>
        <w:spacing w:after="120" w:line="360" w:lineRule="auto"/>
        <w:rPr>
          <w:rFonts w:asciiTheme="majorHAnsi" w:hAnsiTheme="majorHAnsi" w:cstheme="majorHAnsi"/>
          <w:b/>
          <w:sz w:val="36"/>
          <w:szCs w:val="36"/>
          <w:lang w:val="en-US"/>
        </w:rPr>
      </w:pPr>
      <w:r w:rsidRPr="002376B7">
        <w:rPr>
          <w:rFonts w:asciiTheme="majorHAnsi" w:hAnsiTheme="majorHAnsi" w:cstheme="majorHAnsi"/>
        </w:rPr>
        <w:br w:type="page"/>
      </w:r>
    </w:p>
    <w:p w14:paraId="18A9835C" w14:textId="73BC3A06" w:rsidR="006E34E5" w:rsidRPr="002376B7" w:rsidRDefault="006E34E5" w:rsidP="002376B7">
      <w:pPr>
        <w:pStyle w:val="Heading1"/>
        <w:spacing w:after="120" w:line="360" w:lineRule="auto"/>
      </w:pPr>
      <w:bookmarkStart w:id="1376" w:name="_Toc532383220"/>
      <w:r w:rsidRPr="002376B7">
        <w:lastRenderedPageBreak/>
        <w:t>CƠ SỞ DỮ LIỆU</w:t>
      </w:r>
      <w:bookmarkEnd w:id="1376"/>
    </w:p>
    <w:p w14:paraId="3BD9C03F" w14:textId="0E1D54A7" w:rsidR="006E34E5" w:rsidRPr="002376B7" w:rsidRDefault="00FE325E" w:rsidP="002376B7">
      <w:pPr>
        <w:pStyle w:val="Heading2"/>
        <w:numPr>
          <w:ilvl w:val="0"/>
          <w:numId w:val="14"/>
        </w:numPr>
        <w:spacing w:after="120" w:line="360" w:lineRule="auto"/>
      </w:pPr>
      <w:bookmarkStart w:id="1377" w:name="_Toc532383221"/>
      <w:r w:rsidRPr="002376B7">
        <w:t>Mô hình ERD</w:t>
      </w:r>
      <w:bookmarkEnd w:id="1377"/>
    </w:p>
    <w:p w14:paraId="32BD6566" w14:textId="1A7D6B4E" w:rsidR="002B5FD7" w:rsidRPr="002376B7" w:rsidRDefault="000730A9" w:rsidP="0084708A">
      <w:pPr>
        <w:spacing w:after="120" w:line="360" w:lineRule="auto"/>
        <w:ind w:left="720"/>
        <w:rPr>
          <w:rFonts w:asciiTheme="majorHAnsi" w:hAnsiTheme="majorHAnsi" w:cstheme="majorHAnsi"/>
          <w:lang w:val="en-US"/>
        </w:rPr>
      </w:pPr>
      <w:r w:rsidRPr="002376B7">
        <w:rPr>
          <w:rFonts w:asciiTheme="majorHAnsi" w:hAnsiTheme="majorHAnsi" w:cstheme="majorHAnsi"/>
          <w:sz w:val="26"/>
          <w:szCs w:val="26"/>
          <w:lang w:val="en-US"/>
        </w:rPr>
        <w:t>Vì mô hình ERD quá dài nên</w:t>
      </w:r>
      <w:r w:rsidR="00CB30D4" w:rsidRPr="002376B7">
        <w:rPr>
          <w:rFonts w:asciiTheme="majorHAnsi" w:hAnsiTheme="majorHAnsi" w:cstheme="majorHAnsi"/>
          <w:sz w:val="26"/>
          <w:szCs w:val="26"/>
          <w:lang w:val="en-US"/>
        </w:rPr>
        <w:t xml:space="preserve"> mô hình</w:t>
      </w:r>
      <w:r w:rsidRPr="002376B7">
        <w:rPr>
          <w:rFonts w:asciiTheme="majorHAnsi" w:hAnsiTheme="majorHAnsi" w:cstheme="majorHAnsi"/>
          <w:sz w:val="26"/>
          <w:szCs w:val="26"/>
          <w:lang w:val="en-US"/>
        </w:rPr>
        <w:t xml:space="preserve"> đã được đính kèm theo file báo cáo với tên “ERD – RealEstateSystem.pdf”</w:t>
      </w:r>
      <w:r w:rsidR="00B02FD6" w:rsidRPr="002376B7">
        <w:rPr>
          <w:rFonts w:asciiTheme="majorHAnsi" w:hAnsiTheme="majorHAnsi" w:cstheme="majorHAnsi"/>
          <w:sz w:val="26"/>
          <w:szCs w:val="26"/>
          <w:lang w:val="en-US"/>
        </w:rPr>
        <w:t>.</w:t>
      </w:r>
    </w:p>
    <w:p w14:paraId="3FDC2639" w14:textId="26E7D731" w:rsidR="00DC5ECE" w:rsidRPr="002376B7" w:rsidRDefault="006F4371" w:rsidP="002376B7">
      <w:pPr>
        <w:pStyle w:val="Heading2"/>
        <w:numPr>
          <w:ilvl w:val="0"/>
          <w:numId w:val="14"/>
        </w:numPr>
        <w:spacing w:after="120" w:line="360" w:lineRule="auto"/>
      </w:pPr>
      <w:bookmarkStart w:id="1378" w:name="_Toc532383222"/>
      <w:r w:rsidRPr="002376B7">
        <w:t>Database diagram</w:t>
      </w:r>
      <w:bookmarkEnd w:id="1378"/>
    </w:p>
    <w:p w14:paraId="2737442D" w14:textId="1C672A6E" w:rsidR="002B5FD7" w:rsidRPr="002376B7" w:rsidRDefault="006E3BCB" w:rsidP="002376B7">
      <w:pPr>
        <w:pStyle w:val="ListParagraph"/>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Vì Database diagram quá dài nên diagram đã được đính kèm theo file báo cáo với tên “DBDiagram – RealEstateSystem.pdf”.</w:t>
      </w:r>
    </w:p>
    <w:p w14:paraId="6775FBB1" w14:textId="2BA77299" w:rsidR="005C5AC7" w:rsidRPr="005C5AC7" w:rsidRDefault="006E34E5" w:rsidP="005C5AC7">
      <w:pPr>
        <w:pStyle w:val="Heading2"/>
        <w:numPr>
          <w:ilvl w:val="0"/>
          <w:numId w:val="14"/>
        </w:numPr>
        <w:spacing w:after="120" w:line="360" w:lineRule="auto"/>
        <w:rPr>
          <w:bCs/>
          <w:i/>
          <w:iCs/>
          <w:color w:val="000000"/>
        </w:rPr>
      </w:pPr>
      <w:bookmarkStart w:id="1379" w:name="_Toc532383223"/>
      <w:r w:rsidRPr="002376B7">
        <w:t>Stored Procedures</w:t>
      </w:r>
      <w:bookmarkEnd w:id="1379"/>
      <w:r w:rsidR="00233D0C" w:rsidRPr="002376B7">
        <w:rPr>
          <w:bCs/>
          <w:i/>
          <w:iCs/>
          <w:color w:val="000000"/>
        </w:rPr>
        <w:t xml:space="preserve"> </w:t>
      </w:r>
    </w:p>
    <w:p w14:paraId="5EFCC2CC" w14:textId="0E4D29E3" w:rsidR="00062080" w:rsidRPr="002376B7" w:rsidRDefault="00062080" w:rsidP="002376B7">
      <w:pPr>
        <w:pStyle w:val="Caption"/>
        <w:keepNext/>
        <w:spacing w:after="120" w:line="360" w:lineRule="auto"/>
        <w:jc w:val="center"/>
        <w:rPr>
          <w:rFonts w:asciiTheme="majorHAnsi" w:hAnsiTheme="majorHAnsi" w:cstheme="majorHAnsi"/>
          <w:sz w:val="26"/>
          <w:szCs w:val="26"/>
        </w:rPr>
      </w:pPr>
      <w:bookmarkStart w:id="1380" w:name="_Toc532383403"/>
      <w:r w:rsidRPr="002376B7">
        <w:rPr>
          <w:rFonts w:asciiTheme="majorHAnsi" w:hAnsiTheme="majorHAnsi" w:cstheme="majorHAnsi"/>
          <w:sz w:val="26"/>
          <w:szCs w:val="26"/>
        </w:rPr>
        <w:t xml:space="preserve">Bảng </w:t>
      </w:r>
      <w:r w:rsidRPr="002376B7">
        <w:rPr>
          <w:rFonts w:asciiTheme="majorHAnsi" w:hAnsiTheme="majorHAnsi" w:cstheme="majorHAnsi"/>
          <w:sz w:val="26"/>
          <w:szCs w:val="26"/>
        </w:rPr>
        <w:fldChar w:fldCharType="begin"/>
      </w:r>
      <w:r w:rsidRPr="002376B7">
        <w:rPr>
          <w:rFonts w:asciiTheme="majorHAnsi" w:hAnsiTheme="majorHAnsi" w:cstheme="majorHAnsi"/>
          <w:sz w:val="26"/>
          <w:szCs w:val="26"/>
        </w:rPr>
        <w:instrText xml:space="preserve"> SEQ Bảng \* ARABIC </w:instrText>
      </w:r>
      <w:r w:rsidRPr="002376B7">
        <w:rPr>
          <w:rFonts w:asciiTheme="majorHAnsi" w:hAnsiTheme="majorHAnsi" w:cstheme="majorHAnsi"/>
          <w:sz w:val="26"/>
          <w:szCs w:val="26"/>
        </w:rPr>
        <w:fldChar w:fldCharType="separate"/>
      </w:r>
      <w:r w:rsidR="005364FE">
        <w:rPr>
          <w:rFonts w:asciiTheme="majorHAnsi" w:hAnsiTheme="majorHAnsi" w:cstheme="majorHAnsi"/>
          <w:noProof/>
          <w:sz w:val="26"/>
          <w:szCs w:val="26"/>
        </w:rPr>
        <w:t>3</w:t>
      </w:r>
      <w:r w:rsidRPr="002376B7">
        <w:rPr>
          <w:rFonts w:asciiTheme="majorHAnsi" w:hAnsiTheme="majorHAnsi" w:cstheme="majorHAnsi"/>
          <w:sz w:val="26"/>
          <w:szCs w:val="26"/>
        </w:rPr>
        <w:fldChar w:fldCharType="end"/>
      </w:r>
      <w:r w:rsidRPr="002376B7">
        <w:rPr>
          <w:rFonts w:asciiTheme="majorHAnsi" w:hAnsiTheme="majorHAnsi" w:cstheme="majorHAnsi"/>
          <w:sz w:val="26"/>
          <w:szCs w:val="26"/>
          <w:lang w:val="en-US"/>
        </w:rPr>
        <w:t>. Danh sách các thủ tục trong cơ sở dữ liệu</w:t>
      </w:r>
      <w:bookmarkEnd w:id="1380"/>
    </w:p>
    <w:tbl>
      <w:tblPr>
        <w:tblpPr w:leftFromText="180" w:rightFromText="180" w:vertAnchor="text" w:tblpXSpec="center" w:tblpY="1"/>
        <w:tblOverlap w:val="never"/>
        <w:tblW w:w="0" w:type="auto"/>
        <w:jc w:val="center"/>
        <w:tblCellMar>
          <w:top w:w="15" w:type="dxa"/>
          <w:left w:w="15" w:type="dxa"/>
          <w:bottom w:w="15" w:type="dxa"/>
          <w:right w:w="15" w:type="dxa"/>
        </w:tblCellMar>
        <w:tblLook w:val="04A0" w:firstRow="1" w:lastRow="0" w:firstColumn="1" w:lastColumn="0" w:noHBand="0" w:noVBand="1"/>
      </w:tblPr>
      <w:tblGrid>
        <w:gridCol w:w="563"/>
        <w:gridCol w:w="3019"/>
        <w:gridCol w:w="2251"/>
        <w:gridCol w:w="1646"/>
        <w:gridCol w:w="2715"/>
      </w:tblGrid>
      <w:tr w:rsidR="00B84BA6" w:rsidRPr="002376B7" w14:paraId="2982B4C9"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BA18CE7" w14:textId="77777777" w:rsidR="00233D0C" w:rsidRPr="002376B7" w:rsidRDefault="00233D0C" w:rsidP="005C5AC7">
            <w:pPr>
              <w:spacing w:after="120" w:line="360" w:lineRule="auto"/>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TT</w:t>
            </w:r>
          </w:p>
        </w:tc>
        <w:tc>
          <w:tcPr>
            <w:tcW w:w="28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FA7867B" w14:textId="77777777" w:rsidR="00233D0C" w:rsidRPr="002376B7" w:rsidRDefault="00233D0C" w:rsidP="005C5AC7">
            <w:pPr>
              <w:spacing w:after="120" w:line="360" w:lineRule="auto"/>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Tên stored procedure</w:t>
            </w:r>
          </w:p>
        </w:tc>
        <w:tc>
          <w:tcPr>
            <w:tcW w:w="225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58DF1398" w14:textId="77777777" w:rsidR="00233D0C" w:rsidRPr="002376B7" w:rsidRDefault="00233D0C" w:rsidP="005C5AC7">
            <w:pPr>
              <w:spacing w:after="120" w:line="360" w:lineRule="auto"/>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Input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00FF9241" w14:textId="77777777" w:rsidR="00233D0C" w:rsidRPr="002376B7" w:rsidRDefault="00233D0C" w:rsidP="005C5AC7">
            <w:pPr>
              <w:spacing w:after="120" w:line="360" w:lineRule="auto"/>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Output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679A6788" w14:textId="77777777" w:rsidR="00233D0C" w:rsidRPr="002376B7" w:rsidRDefault="00233D0C" w:rsidP="005C5AC7">
            <w:pPr>
              <w:spacing w:after="120" w:line="360" w:lineRule="auto"/>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Mục đích</w:t>
            </w:r>
          </w:p>
        </w:tc>
      </w:tr>
      <w:tr w:rsidR="00B84BA6" w:rsidRPr="002376B7" w14:paraId="7E3B0F0B"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165E42F0" w14:textId="77777777" w:rsidR="00233D0C" w:rsidRPr="0077464B" w:rsidRDefault="00233D0C" w:rsidP="005C5AC7">
            <w:pPr>
              <w:spacing w:after="120" w:line="360" w:lineRule="auto"/>
              <w:jc w:val="both"/>
              <w:rPr>
                <w:rFonts w:asciiTheme="majorHAnsi" w:eastAsia="Times New Roman" w:hAnsiTheme="majorHAnsi" w:cstheme="majorHAnsi"/>
                <w:sz w:val="26"/>
                <w:szCs w:val="26"/>
                <w:lang w:val="en-US"/>
              </w:rPr>
            </w:pPr>
            <w:r w:rsidRPr="0077464B">
              <w:rPr>
                <w:rFonts w:asciiTheme="majorHAnsi" w:eastAsia="Times New Roman" w:hAnsiTheme="majorHAnsi" w:cstheme="majorHAnsi"/>
                <w:b/>
                <w:bCs/>
                <w:color w:val="000000"/>
                <w:sz w:val="26"/>
                <w:szCs w:val="26"/>
                <w:lang w:val="en-US"/>
              </w:rPr>
              <w:t>1</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393AA257" w14:textId="15B09F99" w:rsidR="00233D0C" w:rsidRPr="0077464B" w:rsidRDefault="00233D0C" w:rsidP="005C5AC7">
            <w:pPr>
              <w:spacing w:after="120" w:line="360" w:lineRule="auto"/>
              <w:jc w:val="both"/>
              <w:rPr>
                <w:rFonts w:asciiTheme="majorHAnsi" w:eastAsia="Times New Roman" w:hAnsiTheme="majorHAnsi" w:cstheme="majorHAnsi"/>
                <w:sz w:val="26"/>
                <w:szCs w:val="26"/>
                <w:lang w:val="en-US"/>
              </w:rPr>
            </w:pPr>
            <w:r w:rsidRPr="0077464B">
              <w:rPr>
                <w:rFonts w:asciiTheme="majorHAnsi" w:eastAsia="Times New Roman" w:hAnsiTheme="majorHAnsi" w:cstheme="majorHAnsi"/>
                <w:color w:val="000000"/>
                <w:sz w:val="26"/>
                <w:szCs w:val="26"/>
                <w:lang w:val="en-US"/>
              </w:rPr>
              <w:t>sp</w:t>
            </w:r>
            <w:r w:rsidR="000358CB" w:rsidRPr="0077464B">
              <w:rPr>
                <w:rFonts w:asciiTheme="majorHAnsi" w:eastAsia="Times New Roman" w:hAnsiTheme="majorHAnsi" w:cstheme="majorHAnsi"/>
                <w:color w:val="000000"/>
                <w:sz w:val="26"/>
                <w:szCs w:val="26"/>
                <w:lang w:val="en-US"/>
              </w:rPr>
              <w:t>UpdateAccount</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1972C371" w14:textId="24C6C31A" w:rsidR="00233D0C" w:rsidRPr="0077464B" w:rsidRDefault="000358CB" w:rsidP="005C5AC7">
            <w:pPr>
              <w:spacing w:after="120" w:line="360" w:lineRule="auto"/>
              <w:jc w:val="both"/>
              <w:rPr>
                <w:rFonts w:asciiTheme="majorHAnsi" w:eastAsia="Times New Roman" w:hAnsiTheme="majorHAnsi" w:cstheme="majorHAnsi"/>
                <w:sz w:val="26"/>
                <w:szCs w:val="26"/>
                <w:lang w:val="en-US"/>
              </w:rPr>
            </w:pPr>
            <w:r w:rsidRPr="0077464B">
              <w:rPr>
                <w:rFonts w:asciiTheme="majorHAnsi" w:eastAsia="Times New Roman" w:hAnsiTheme="majorHAnsi" w:cstheme="majorHAnsi"/>
                <w:color w:val="000000"/>
                <w:sz w:val="26"/>
                <w:szCs w:val="26"/>
                <w:lang w:val="en-US"/>
              </w:rPr>
              <w:t>Mật khẩu</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62C085BD" w14:textId="77777777" w:rsidR="00233D0C" w:rsidRPr="0077464B" w:rsidRDefault="00233D0C" w:rsidP="005C5AC7">
            <w:pPr>
              <w:spacing w:after="120" w:line="360" w:lineRule="auto"/>
              <w:rPr>
                <w:rFonts w:asciiTheme="majorHAnsi" w:eastAsia="Times New Roman" w:hAnsiTheme="majorHAnsi" w:cstheme="majorHAnsi"/>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0ED78CA3" w14:textId="57D086C7" w:rsidR="00233D0C" w:rsidRPr="0077464B" w:rsidRDefault="000358CB" w:rsidP="005C5AC7">
            <w:pPr>
              <w:spacing w:after="120" w:line="360" w:lineRule="auto"/>
              <w:jc w:val="both"/>
              <w:rPr>
                <w:rFonts w:asciiTheme="majorHAnsi" w:eastAsia="Times New Roman" w:hAnsiTheme="majorHAnsi" w:cstheme="majorHAnsi"/>
                <w:sz w:val="26"/>
                <w:szCs w:val="26"/>
                <w:lang w:val="en-US"/>
              </w:rPr>
            </w:pPr>
            <w:r w:rsidRPr="0077464B">
              <w:rPr>
                <w:rFonts w:asciiTheme="majorHAnsi" w:eastAsia="Times New Roman" w:hAnsiTheme="majorHAnsi" w:cstheme="majorHAnsi"/>
                <w:sz w:val="26"/>
                <w:szCs w:val="26"/>
                <w:lang w:val="en-US"/>
              </w:rPr>
              <w:t>Đổi mật khẩu người dùng</w:t>
            </w:r>
            <w:r w:rsidR="00E567C7">
              <w:rPr>
                <w:rFonts w:asciiTheme="majorHAnsi" w:eastAsia="Times New Roman" w:hAnsiTheme="majorHAnsi" w:cstheme="majorHAnsi"/>
                <w:sz w:val="26"/>
                <w:szCs w:val="26"/>
                <w:lang w:val="en-US"/>
              </w:rPr>
              <w:t>.</w:t>
            </w:r>
          </w:p>
        </w:tc>
      </w:tr>
      <w:tr w:rsidR="00B84BA6" w:rsidRPr="002376B7" w14:paraId="51DA9F6E"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05E0F400" w14:textId="73919C14" w:rsidR="000358CB" w:rsidRPr="0077464B" w:rsidRDefault="000358CB" w:rsidP="005C5AC7">
            <w:pPr>
              <w:spacing w:after="120" w:line="360" w:lineRule="auto"/>
              <w:jc w:val="both"/>
              <w:rPr>
                <w:rFonts w:asciiTheme="majorHAnsi" w:eastAsia="Times New Roman" w:hAnsiTheme="majorHAnsi" w:cstheme="majorHAnsi"/>
                <w:b/>
                <w:bCs/>
                <w:color w:val="000000"/>
                <w:sz w:val="26"/>
                <w:szCs w:val="26"/>
                <w:lang w:val="en-US"/>
              </w:rPr>
            </w:pPr>
            <w:r w:rsidRPr="0077464B">
              <w:rPr>
                <w:rFonts w:asciiTheme="majorHAnsi" w:eastAsia="Times New Roman" w:hAnsiTheme="majorHAnsi" w:cstheme="majorHAnsi"/>
                <w:b/>
                <w:bCs/>
                <w:color w:val="000000"/>
                <w:sz w:val="26"/>
                <w:szCs w:val="26"/>
                <w:lang w:val="en-US"/>
              </w:rPr>
              <w:t>2</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1FD6890" w14:textId="0B9F14A1" w:rsidR="000358CB" w:rsidRPr="0077464B" w:rsidRDefault="000358CB"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spSearchKeyPrice</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11A11782" w14:textId="3305A68C" w:rsidR="000358CB" w:rsidRPr="0077464B" w:rsidRDefault="000358CB"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Từ khóa, giá</w:t>
            </w:r>
            <w:r w:rsidR="00B84BA6" w:rsidRPr="0077464B">
              <w:rPr>
                <w:rFonts w:asciiTheme="majorHAnsi" w:eastAsia="Times New Roman" w:hAnsiTheme="majorHAnsi" w:cstheme="majorHAnsi"/>
                <w:color w:val="000000"/>
                <w:sz w:val="26"/>
                <w:szCs w:val="26"/>
                <w:lang w:val="en-US"/>
              </w:rPr>
              <w:t xml:space="preserve"> nhỏ nhất, giá lớn nhất</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6C0F9CBB" w14:textId="22FE9E4F" w:rsidR="000358CB" w:rsidRPr="0077464B" w:rsidRDefault="00FD79E4" w:rsidP="005C5AC7">
            <w:pPr>
              <w:spacing w:after="120" w:line="360" w:lineRule="auto"/>
              <w:rPr>
                <w:rFonts w:asciiTheme="majorHAnsi" w:eastAsia="Times New Roman" w:hAnsiTheme="majorHAnsi" w:cstheme="majorHAnsi"/>
                <w:sz w:val="26"/>
                <w:szCs w:val="26"/>
                <w:lang w:val="en-US"/>
              </w:rPr>
            </w:pPr>
            <w:r w:rsidRPr="0077464B">
              <w:rPr>
                <w:rFonts w:asciiTheme="majorHAnsi" w:eastAsia="Times New Roman" w:hAnsiTheme="majorHAnsi" w:cstheme="majorHAnsi"/>
                <w:sz w:val="26"/>
                <w:szCs w:val="26"/>
                <w:lang w:val="en-US"/>
              </w:rPr>
              <w:t>Thông tin bài đăng</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DFCAF37" w14:textId="3A59097F" w:rsidR="000358CB" w:rsidRPr="0077464B" w:rsidRDefault="000358CB"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Tìm kiếm bài đăng theo giá và từ khóa</w:t>
            </w:r>
            <w:r w:rsidR="00E567C7">
              <w:rPr>
                <w:rFonts w:asciiTheme="majorHAnsi" w:eastAsia="Times New Roman" w:hAnsiTheme="majorHAnsi" w:cstheme="majorHAnsi"/>
                <w:color w:val="000000"/>
                <w:sz w:val="26"/>
                <w:szCs w:val="26"/>
                <w:lang w:val="en-US"/>
              </w:rPr>
              <w:t>.</w:t>
            </w:r>
          </w:p>
        </w:tc>
      </w:tr>
      <w:tr w:rsidR="00D270BD" w:rsidRPr="002376B7" w14:paraId="03B521F5"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18FF033" w14:textId="56E4672E" w:rsidR="00D270BD" w:rsidRPr="0077464B" w:rsidRDefault="00D270BD" w:rsidP="005C5AC7">
            <w:pPr>
              <w:spacing w:after="120" w:line="360" w:lineRule="auto"/>
              <w:jc w:val="both"/>
              <w:rPr>
                <w:rFonts w:asciiTheme="majorHAnsi" w:eastAsia="Times New Roman" w:hAnsiTheme="majorHAnsi" w:cstheme="majorHAnsi"/>
                <w:b/>
                <w:bCs/>
                <w:color w:val="000000"/>
                <w:sz w:val="26"/>
                <w:szCs w:val="26"/>
                <w:lang w:val="en-US"/>
              </w:rPr>
            </w:pPr>
            <w:r w:rsidRPr="0077464B">
              <w:rPr>
                <w:rFonts w:asciiTheme="majorHAnsi" w:eastAsia="Times New Roman" w:hAnsiTheme="majorHAnsi" w:cstheme="majorHAnsi"/>
                <w:b/>
                <w:bCs/>
                <w:color w:val="000000"/>
                <w:sz w:val="26"/>
                <w:szCs w:val="26"/>
                <w:lang w:val="en-US"/>
              </w:rPr>
              <w:t>3</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19FEACA5" w14:textId="61F09BDB" w:rsidR="00D270BD" w:rsidRPr="0077464B" w:rsidRDefault="00E13142"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uspLogError</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A3200CB" w14:textId="14743246" w:rsidR="00D270BD" w:rsidRPr="0077464B" w:rsidRDefault="00E13142"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Error Log ID</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4B555731" w14:textId="77777777" w:rsidR="00D270BD" w:rsidRPr="0077464B" w:rsidRDefault="00D270BD" w:rsidP="005C5AC7">
            <w:pPr>
              <w:spacing w:after="120" w:line="360" w:lineRule="auto"/>
              <w:rPr>
                <w:rFonts w:asciiTheme="majorHAnsi" w:eastAsia="Times New Roman" w:hAnsiTheme="majorHAnsi" w:cstheme="majorHAnsi"/>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3FEDEC6" w14:textId="72CDB7FB" w:rsidR="00D270BD" w:rsidRPr="0077464B" w:rsidRDefault="00E13142"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Lưu lại lỗi của SQL khi hệ thống bị lỗi</w:t>
            </w:r>
            <w:r w:rsidR="00E567C7">
              <w:rPr>
                <w:rFonts w:asciiTheme="majorHAnsi" w:eastAsia="Times New Roman" w:hAnsiTheme="majorHAnsi" w:cstheme="majorHAnsi"/>
                <w:color w:val="000000"/>
                <w:sz w:val="26"/>
                <w:szCs w:val="26"/>
                <w:lang w:val="en-US"/>
              </w:rPr>
              <w:t>.</w:t>
            </w:r>
          </w:p>
        </w:tc>
      </w:tr>
      <w:tr w:rsidR="007A3407" w:rsidRPr="002376B7" w14:paraId="4A122468"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E85F76A" w14:textId="350B96CE" w:rsidR="007A3407" w:rsidRPr="0077464B" w:rsidRDefault="007A3407" w:rsidP="005C5AC7">
            <w:pPr>
              <w:spacing w:after="120" w:line="360" w:lineRule="auto"/>
              <w:jc w:val="both"/>
              <w:rPr>
                <w:rFonts w:asciiTheme="majorHAnsi" w:eastAsia="Times New Roman" w:hAnsiTheme="majorHAnsi" w:cstheme="majorHAnsi"/>
                <w:b/>
                <w:bCs/>
                <w:color w:val="000000"/>
                <w:sz w:val="26"/>
                <w:szCs w:val="26"/>
                <w:lang w:val="en-US"/>
              </w:rPr>
            </w:pPr>
            <w:r w:rsidRPr="0077464B">
              <w:rPr>
                <w:rFonts w:asciiTheme="majorHAnsi" w:eastAsia="Times New Roman" w:hAnsiTheme="majorHAnsi" w:cstheme="majorHAnsi"/>
                <w:b/>
                <w:bCs/>
                <w:color w:val="000000"/>
                <w:sz w:val="26"/>
                <w:szCs w:val="26"/>
                <w:lang w:val="en-US"/>
              </w:rPr>
              <w:t>4</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47184C2" w14:textId="3287ECFB" w:rsidR="007A3407" w:rsidRPr="0077464B" w:rsidRDefault="007A3407"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uspPrintError</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1FEEBDB" w14:textId="77777777" w:rsidR="007A3407" w:rsidRPr="0077464B" w:rsidRDefault="007A3407" w:rsidP="005C5AC7">
            <w:pPr>
              <w:spacing w:after="120" w:line="360" w:lineRule="auto"/>
              <w:jc w:val="both"/>
              <w:rPr>
                <w:rFonts w:asciiTheme="majorHAnsi" w:eastAsia="Times New Roman" w:hAnsiTheme="majorHAnsi" w:cstheme="majorHAnsi"/>
                <w:color w:val="000000"/>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4BAB012E" w14:textId="77777777" w:rsidR="007A3407" w:rsidRPr="0077464B" w:rsidRDefault="007A3407" w:rsidP="005C5AC7">
            <w:pPr>
              <w:spacing w:after="120" w:line="360" w:lineRule="auto"/>
              <w:rPr>
                <w:rFonts w:asciiTheme="majorHAnsi" w:eastAsia="Times New Roman" w:hAnsiTheme="majorHAnsi" w:cstheme="majorHAnsi"/>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7A592CA1" w14:textId="312EE9B9" w:rsidR="007A3407" w:rsidRPr="0077464B" w:rsidRDefault="007A3407"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In ra lỗi giúp admin dễ hiểu</w:t>
            </w:r>
            <w:r w:rsidR="00E567C7">
              <w:rPr>
                <w:rFonts w:asciiTheme="majorHAnsi" w:eastAsia="Times New Roman" w:hAnsiTheme="majorHAnsi" w:cstheme="majorHAnsi"/>
                <w:color w:val="000000"/>
                <w:sz w:val="26"/>
                <w:szCs w:val="26"/>
                <w:lang w:val="en-US"/>
              </w:rPr>
              <w:t>.</w:t>
            </w:r>
          </w:p>
        </w:tc>
      </w:tr>
      <w:tr w:rsidR="00B63F58" w:rsidRPr="002376B7" w14:paraId="4DFDFB9F"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4F7F5415" w14:textId="2F2BFBF6" w:rsidR="00B63F58" w:rsidRPr="0077464B" w:rsidRDefault="00B63F58" w:rsidP="005C5AC7">
            <w:pPr>
              <w:spacing w:after="120" w:line="360" w:lineRule="auto"/>
              <w:jc w:val="both"/>
              <w:rPr>
                <w:rFonts w:asciiTheme="majorHAnsi" w:eastAsia="Times New Roman" w:hAnsiTheme="majorHAnsi" w:cstheme="majorHAnsi"/>
                <w:b/>
                <w:bCs/>
                <w:color w:val="000000"/>
                <w:sz w:val="26"/>
                <w:szCs w:val="26"/>
                <w:lang w:val="en-US"/>
              </w:rPr>
            </w:pPr>
            <w:r w:rsidRPr="0077464B">
              <w:rPr>
                <w:rFonts w:asciiTheme="majorHAnsi" w:eastAsia="Times New Roman" w:hAnsiTheme="majorHAnsi" w:cstheme="majorHAnsi"/>
                <w:b/>
                <w:bCs/>
                <w:color w:val="000000"/>
                <w:sz w:val="26"/>
                <w:szCs w:val="26"/>
                <w:lang w:val="en-US"/>
              </w:rPr>
              <w:t>5</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62C97DC6" w14:textId="4CD74D21" w:rsidR="00B63F58" w:rsidRPr="0077464B" w:rsidRDefault="00B63F58"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USP_GetPostCountBydate</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66EAEE18" w14:textId="77777777" w:rsidR="00B63F58" w:rsidRPr="0077464B" w:rsidRDefault="00B63F58" w:rsidP="005C5AC7">
            <w:pPr>
              <w:spacing w:after="120" w:line="360" w:lineRule="auto"/>
              <w:jc w:val="both"/>
              <w:rPr>
                <w:rFonts w:asciiTheme="majorHAnsi" w:eastAsia="Times New Roman" w:hAnsiTheme="majorHAnsi" w:cstheme="majorHAnsi"/>
                <w:color w:val="000000"/>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DBCEE67" w14:textId="0151A18E" w:rsidR="00B63F58" w:rsidRPr="0077464B" w:rsidRDefault="005C5AC7" w:rsidP="005C5AC7">
            <w:pPr>
              <w:spacing w:after="120" w:line="360" w:lineRule="auto"/>
              <w:rPr>
                <w:rFonts w:asciiTheme="majorHAnsi" w:eastAsia="Times New Roman" w:hAnsiTheme="majorHAnsi" w:cstheme="majorHAnsi"/>
                <w:sz w:val="26"/>
                <w:szCs w:val="26"/>
                <w:lang w:val="en-US"/>
              </w:rPr>
            </w:pPr>
            <w:r w:rsidRPr="0077464B">
              <w:rPr>
                <w:rFonts w:asciiTheme="majorHAnsi" w:eastAsia="Times New Roman" w:hAnsiTheme="majorHAnsi" w:cstheme="majorHAnsi"/>
                <w:sz w:val="26"/>
                <w:szCs w:val="26"/>
                <w:lang w:val="en-US"/>
              </w:rPr>
              <w:t>Số bài đăng</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3412BD89" w14:textId="0132A3FF" w:rsidR="00B63F58" w:rsidRPr="0077464B" w:rsidRDefault="00B63F58"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sz w:val="26"/>
                <w:szCs w:val="26"/>
                <w:lang w:val="en-US"/>
              </w:rPr>
              <w:t>Số bài đăng trong</w:t>
            </w:r>
            <w:r w:rsidR="005C5AC7" w:rsidRPr="0077464B">
              <w:rPr>
                <w:rFonts w:asciiTheme="majorHAnsi" w:eastAsia="Times New Roman" w:hAnsiTheme="majorHAnsi" w:cstheme="majorHAnsi"/>
                <w:sz w:val="26"/>
                <w:szCs w:val="26"/>
                <w:lang w:val="en-US"/>
              </w:rPr>
              <w:t xml:space="preserve"> 10</w:t>
            </w:r>
            <w:r w:rsidRPr="0077464B">
              <w:rPr>
                <w:rFonts w:asciiTheme="majorHAnsi" w:eastAsia="Times New Roman" w:hAnsiTheme="majorHAnsi" w:cstheme="majorHAnsi"/>
                <w:sz w:val="26"/>
                <w:szCs w:val="26"/>
                <w:lang w:val="en-US"/>
              </w:rPr>
              <w:t xml:space="preserve"> ngày gần nhất</w:t>
            </w:r>
            <w:r w:rsidR="00E567C7">
              <w:rPr>
                <w:rFonts w:asciiTheme="majorHAnsi" w:eastAsia="Times New Roman" w:hAnsiTheme="majorHAnsi" w:cstheme="majorHAnsi"/>
                <w:sz w:val="26"/>
                <w:szCs w:val="26"/>
                <w:lang w:val="en-US"/>
              </w:rPr>
              <w:t>.</w:t>
            </w:r>
          </w:p>
        </w:tc>
      </w:tr>
      <w:tr w:rsidR="005C5AC7" w:rsidRPr="002376B7" w14:paraId="66D441E7" w14:textId="77777777" w:rsidTr="005C5AC7">
        <w:trPr>
          <w:jc w:val="center"/>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10EB12E0" w14:textId="681103E6" w:rsidR="005C5AC7" w:rsidRPr="0077464B" w:rsidRDefault="005C5AC7" w:rsidP="005C5AC7">
            <w:pPr>
              <w:spacing w:after="120" w:line="360" w:lineRule="auto"/>
              <w:jc w:val="both"/>
              <w:rPr>
                <w:rFonts w:asciiTheme="majorHAnsi" w:eastAsia="Times New Roman" w:hAnsiTheme="majorHAnsi" w:cstheme="majorHAnsi"/>
                <w:b/>
                <w:bCs/>
                <w:color w:val="000000"/>
                <w:sz w:val="26"/>
                <w:szCs w:val="26"/>
                <w:lang w:val="en-US"/>
              </w:rPr>
            </w:pPr>
            <w:r w:rsidRPr="0077464B">
              <w:rPr>
                <w:rFonts w:asciiTheme="majorHAnsi" w:eastAsia="Times New Roman" w:hAnsiTheme="majorHAnsi" w:cstheme="majorHAnsi"/>
                <w:b/>
                <w:bCs/>
                <w:color w:val="000000"/>
                <w:sz w:val="26"/>
                <w:szCs w:val="26"/>
                <w:lang w:val="en-US"/>
              </w:rPr>
              <w:t>6</w:t>
            </w:r>
          </w:p>
        </w:tc>
        <w:tc>
          <w:tcPr>
            <w:tcW w:w="285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53FCA6F" w14:textId="74C578D5" w:rsidR="005C5AC7" w:rsidRPr="0077464B" w:rsidRDefault="005C5AC7"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USP_UnBlockBlockCust</w:t>
            </w:r>
          </w:p>
        </w:tc>
        <w:tc>
          <w:tcPr>
            <w:tcW w:w="225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1B45BA80" w14:textId="029DFDAB" w:rsidR="005C5AC7" w:rsidRPr="0077464B" w:rsidRDefault="005C5AC7" w:rsidP="005C5AC7">
            <w:pPr>
              <w:spacing w:after="120" w:line="360" w:lineRule="auto"/>
              <w:jc w:val="both"/>
              <w:rPr>
                <w:rFonts w:asciiTheme="majorHAnsi" w:eastAsia="Times New Roman" w:hAnsiTheme="majorHAnsi" w:cstheme="majorHAnsi"/>
                <w:color w:val="000000"/>
                <w:sz w:val="26"/>
                <w:szCs w:val="26"/>
                <w:lang w:val="en-US"/>
              </w:rPr>
            </w:pPr>
            <w:r w:rsidRPr="0077464B">
              <w:rPr>
                <w:rFonts w:asciiTheme="majorHAnsi" w:eastAsia="Times New Roman" w:hAnsiTheme="majorHAnsi" w:cstheme="majorHAnsi"/>
                <w:color w:val="000000"/>
                <w:sz w:val="26"/>
                <w:szCs w:val="26"/>
                <w:lang w:val="en-US"/>
              </w:rPr>
              <w:t>ID người dùng, ngày mở khoá</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D10807D" w14:textId="77777777" w:rsidR="005C5AC7" w:rsidRPr="0077464B" w:rsidRDefault="005C5AC7" w:rsidP="005C5AC7">
            <w:pPr>
              <w:spacing w:after="120" w:line="360" w:lineRule="auto"/>
              <w:rPr>
                <w:rFonts w:asciiTheme="majorHAnsi" w:eastAsia="Times New Roman" w:hAnsiTheme="majorHAnsi" w:cstheme="majorHAnsi"/>
                <w:sz w:val="26"/>
                <w:szCs w:val="26"/>
                <w:lang w:val="en-US"/>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5D1E19E5" w14:textId="5EBFE78E" w:rsidR="005C5AC7" w:rsidRPr="0077464B" w:rsidRDefault="0077464B" w:rsidP="005C5AC7">
            <w:pPr>
              <w:spacing w:after="120" w:line="360" w:lineRule="auto"/>
              <w:jc w:val="both"/>
              <w:rPr>
                <w:rFonts w:asciiTheme="majorHAnsi" w:eastAsia="Times New Roman" w:hAnsiTheme="majorHAnsi" w:cstheme="majorHAnsi"/>
                <w:sz w:val="26"/>
                <w:szCs w:val="26"/>
                <w:lang w:val="en-US"/>
              </w:rPr>
            </w:pPr>
            <w:r w:rsidRPr="0077464B">
              <w:rPr>
                <w:rFonts w:asciiTheme="majorHAnsi" w:eastAsia="Times New Roman" w:hAnsiTheme="majorHAnsi" w:cstheme="majorHAnsi"/>
                <w:sz w:val="26"/>
                <w:szCs w:val="26"/>
                <w:lang w:val="en-US"/>
              </w:rPr>
              <w:t>Mở khoá người dùng</w:t>
            </w:r>
            <w:r w:rsidR="00E567C7">
              <w:rPr>
                <w:rFonts w:asciiTheme="majorHAnsi" w:eastAsia="Times New Roman" w:hAnsiTheme="majorHAnsi" w:cstheme="majorHAnsi"/>
                <w:sz w:val="26"/>
                <w:szCs w:val="26"/>
                <w:lang w:val="en-US"/>
              </w:rPr>
              <w:t>.</w:t>
            </w:r>
          </w:p>
        </w:tc>
      </w:tr>
    </w:tbl>
    <w:p w14:paraId="7D35BDBD" w14:textId="02851E01" w:rsidR="007D5F1F" w:rsidRDefault="002C5578" w:rsidP="002376B7">
      <w:pPr>
        <w:pStyle w:val="Heading2"/>
        <w:numPr>
          <w:ilvl w:val="0"/>
          <w:numId w:val="14"/>
        </w:numPr>
        <w:spacing w:after="120" w:line="360" w:lineRule="auto"/>
      </w:pPr>
      <w:bookmarkStart w:id="1381" w:name="_Toc532383224"/>
      <w:r>
        <w:t>Một số trigger n</w:t>
      </w:r>
      <w:r w:rsidR="00271EC0">
        <w:t>ổ</w:t>
      </w:r>
      <w:r>
        <w:t>i bật</w:t>
      </w:r>
      <w:bookmarkEnd w:id="1381"/>
    </w:p>
    <w:p w14:paraId="18F125DB" w14:textId="4C0C62BD" w:rsidR="00B72515" w:rsidRPr="00B72515" w:rsidRDefault="00B72515" w:rsidP="00B72515">
      <w:pPr>
        <w:pStyle w:val="Caption"/>
        <w:keepNext/>
        <w:jc w:val="center"/>
        <w:rPr>
          <w:rFonts w:asciiTheme="majorHAnsi" w:hAnsiTheme="majorHAnsi" w:cstheme="majorHAnsi"/>
          <w:sz w:val="26"/>
          <w:szCs w:val="26"/>
        </w:rPr>
      </w:pPr>
      <w:bookmarkStart w:id="1382" w:name="_Toc532383404"/>
      <w:r w:rsidRPr="00B72515">
        <w:rPr>
          <w:rFonts w:asciiTheme="majorHAnsi" w:hAnsiTheme="majorHAnsi" w:cstheme="majorHAnsi"/>
          <w:sz w:val="26"/>
          <w:szCs w:val="26"/>
        </w:rPr>
        <w:t xml:space="preserve">Bảng </w:t>
      </w:r>
      <w:r w:rsidRPr="00B72515">
        <w:rPr>
          <w:rFonts w:asciiTheme="majorHAnsi" w:hAnsiTheme="majorHAnsi" w:cstheme="majorHAnsi"/>
          <w:sz w:val="26"/>
          <w:szCs w:val="26"/>
        </w:rPr>
        <w:fldChar w:fldCharType="begin"/>
      </w:r>
      <w:r w:rsidRPr="00B72515">
        <w:rPr>
          <w:rFonts w:asciiTheme="majorHAnsi" w:hAnsiTheme="majorHAnsi" w:cstheme="majorHAnsi"/>
          <w:sz w:val="26"/>
          <w:szCs w:val="26"/>
        </w:rPr>
        <w:instrText xml:space="preserve"> SEQ Bảng \* ARABIC </w:instrText>
      </w:r>
      <w:r w:rsidRPr="00B72515">
        <w:rPr>
          <w:rFonts w:asciiTheme="majorHAnsi" w:hAnsiTheme="majorHAnsi" w:cstheme="majorHAnsi"/>
          <w:sz w:val="26"/>
          <w:szCs w:val="26"/>
        </w:rPr>
        <w:fldChar w:fldCharType="separate"/>
      </w:r>
      <w:r w:rsidR="005364FE">
        <w:rPr>
          <w:rFonts w:asciiTheme="majorHAnsi" w:hAnsiTheme="majorHAnsi" w:cstheme="majorHAnsi"/>
          <w:noProof/>
          <w:sz w:val="26"/>
          <w:szCs w:val="26"/>
        </w:rPr>
        <w:t>4</w:t>
      </w:r>
      <w:r w:rsidRPr="00B72515">
        <w:rPr>
          <w:rFonts w:asciiTheme="majorHAnsi" w:hAnsiTheme="majorHAnsi" w:cstheme="majorHAnsi"/>
          <w:sz w:val="26"/>
          <w:szCs w:val="26"/>
        </w:rPr>
        <w:fldChar w:fldCharType="end"/>
      </w:r>
      <w:r w:rsidRPr="00B72515">
        <w:rPr>
          <w:rFonts w:asciiTheme="majorHAnsi" w:hAnsiTheme="majorHAnsi" w:cstheme="majorHAnsi"/>
          <w:sz w:val="26"/>
          <w:szCs w:val="26"/>
          <w:lang w:val="en-US"/>
        </w:rPr>
        <w:t>. Một số trigger nổi bật</w:t>
      </w:r>
      <w:bookmarkEnd w:id="1382"/>
    </w:p>
    <w:tbl>
      <w:tblPr>
        <w:tblW w:w="0" w:type="auto"/>
        <w:tblCellMar>
          <w:top w:w="15" w:type="dxa"/>
          <w:left w:w="15" w:type="dxa"/>
          <w:bottom w:w="15" w:type="dxa"/>
          <w:right w:w="15" w:type="dxa"/>
        </w:tblCellMar>
        <w:tblLook w:val="04A0" w:firstRow="1" w:lastRow="0" w:firstColumn="1" w:lastColumn="0" w:noHBand="0" w:noVBand="1"/>
      </w:tblPr>
      <w:tblGrid>
        <w:gridCol w:w="563"/>
        <w:gridCol w:w="5440"/>
        <w:gridCol w:w="4191"/>
      </w:tblGrid>
      <w:tr w:rsidR="002C5578" w:rsidRPr="002376B7" w14:paraId="161794AE" w14:textId="77777777" w:rsidTr="00ED1CD1">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188BB0AD" w14:textId="77777777" w:rsidR="002C5578" w:rsidRPr="002376B7" w:rsidRDefault="002C5578" w:rsidP="00D51F45">
            <w:pPr>
              <w:spacing w:after="120" w:line="360" w:lineRule="auto"/>
              <w:jc w:val="both"/>
              <w:rPr>
                <w:rFonts w:asciiTheme="majorHAnsi" w:eastAsia="Times New Roman" w:hAnsiTheme="majorHAnsi" w:cstheme="majorHAnsi"/>
                <w:sz w:val="24"/>
                <w:szCs w:val="24"/>
                <w:lang w:val="en-US"/>
              </w:rPr>
            </w:pPr>
            <w:r w:rsidRPr="002376B7">
              <w:rPr>
                <w:rFonts w:asciiTheme="majorHAnsi" w:eastAsia="Times New Roman" w:hAnsiTheme="majorHAnsi" w:cstheme="majorHAnsi"/>
                <w:b/>
                <w:bCs/>
                <w:color w:val="000000"/>
                <w:sz w:val="26"/>
                <w:szCs w:val="26"/>
                <w:lang w:val="en-US"/>
              </w:rPr>
              <w:t>TT</w:t>
            </w:r>
          </w:p>
        </w:tc>
        <w:tc>
          <w:tcPr>
            <w:tcW w:w="544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4205A681" w14:textId="71DA5E97" w:rsidR="002C5578" w:rsidRPr="002376B7" w:rsidRDefault="002C5578" w:rsidP="00D51F45">
            <w:pPr>
              <w:spacing w:after="120" w:line="360" w:lineRule="auto"/>
              <w:rPr>
                <w:rFonts w:asciiTheme="majorHAnsi" w:eastAsia="Times New Roman" w:hAnsiTheme="majorHAnsi" w:cstheme="majorHAnsi"/>
                <w:sz w:val="24"/>
                <w:szCs w:val="24"/>
                <w:lang w:val="en-US"/>
              </w:rPr>
            </w:pPr>
            <w:r>
              <w:rPr>
                <w:rFonts w:asciiTheme="majorHAnsi" w:eastAsia="Times New Roman" w:hAnsiTheme="majorHAnsi" w:cstheme="majorHAnsi"/>
                <w:b/>
                <w:bCs/>
                <w:color w:val="000000"/>
                <w:sz w:val="26"/>
                <w:szCs w:val="26"/>
                <w:lang w:val="en-US"/>
              </w:rPr>
              <w:t>Nội dung Trigger</w:t>
            </w:r>
          </w:p>
        </w:tc>
        <w:tc>
          <w:tcPr>
            <w:tcW w:w="419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6DD16B8B" w14:textId="62B0AFD4" w:rsidR="002C5578" w:rsidRPr="002376B7" w:rsidRDefault="002C5578" w:rsidP="00D51F45">
            <w:pPr>
              <w:spacing w:after="120" w:line="360" w:lineRule="auto"/>
              <w:jc w:val="both"/>
              <w:rPr>
                <w:rFonts w:asciiTheme="majorHAnsi" w:eastAsia="Times New Roman" w:hAnsiTheme="majorHAnsi" w:cstheme="majorHAnsi"/>
                <w:sz w:val="24"/>
                <w:szCs w:val="24"/>
                <w:lang w:val="en-US"/>
              </w:rPr>
            </w:pPr>
            <w:r>
              <w:rPr>
                <w:rFonts w:asciiTheme="majorHAnsi" w:eastAsia="Times New Roman" w:hAnsiTheme="majorHAnsi" w:cstheme="majorHAnsi"/>
                <w:b/>
                <w:bCs/>
                <w:color w:val="000000"/>
                <w:sz w:val="26"/>
                <w:szCs w:val="26"/>
                <w:lang w:val="en-US"/>
              </w:rPr>
              <w:t>Mục đích</w:t>
            </w:r>
          </w:p>
        </w:tc>
      </w:tr>
      <w:tr w:rsidR="002C5578" w:rsidRPr="002376B7" w14:paraId="160B0E47" w14:textId="77777777" w:rsidTr="00ED1CD1">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21AFA151" w14:textId="77777777" w:rsidR="002C5578" w:rsidRPr="002C5578" w:rsidRDefault="002C5578" w:rsidP="00D51F45">
            <w:pPr>
              <w:spacing w:after="120" w:line="360" w:lineRule="auto"/>
              <w:jc w:val="both"/>
              <w:rPr>
                <w:rFonts w:asciiTheme="majorHAnsi" w:eastAsia="Times New Roman" w:hAnsiTheme="majorHAnsi" w:cstheme="majorHAnsi"/>
                <w:sz w:val="24"/>
                <w:szCs w:val="24"/>
                <w:lang w:val="en-US"/>
              </w:rPr>
            </w:pPr>
            <w:r w:rsidRPr="002C5578">
              <w:rPr>
                <w:rFonts w:asciiTheme="majorHAnsi" w:eastAsia="Times New Roman" w:hAnsiTheme="majorHAnsi" w:cstheme="majorHAnsi"/>
                <w:b/>
                <w:bCs/>
                <w:color w:val="000000"/>
                <w:sz w:val="26"/>
                <w:szCs w:val="26"/>
                <w:lang w:val="en-US"/>
              </w:rPr>
              <w:lastRenderedPageBreak/>
              <w:t>1</w:t>
            </w:r>
          </w:p>
        </w:tc>
        <w:tc>
          <w:tcPr>
            <w:tcW w:w="5440"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0A485E96"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FF"/>
                <w:sz w:val="19"/>
                <w:szCs w:val="19"/>
                <w:lang w:val="en-US"/>
              </w:rPr>
              <w:t>ALTER</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TRIGGER</w:t>
            </w:r>
            <w:r w:rsidRPr="002C5578">
              <w:rPr>
                <w:rFonts w:ascii="Consolas" w:hAnsi="Consolas" w:cs="Consolas"/>
                <w:color w:val="000000"/>
                <w:sz w:val="19"/>
                <w:szCs w:val="19"/>
                <w:lang w:val="en-US"/>
              </w:rPr>
              <w:t xml:space="preserve"> [Post</w:t>
            </w:r>
            <w:proofErr w:type="gramStart"/>
            <w:r w:rsidRPr="002C5578">
              <w:rPr>
                <w:rFonts w:ascii="Consolas" w:hAnsi="Consolas" w:cs="Consolas"/>
                <w:color w:val="000000"/>
                <w:sz w:val="19"/>
                <w:szCs w:val="19"/>
                <w:lang w:val="en-US"/>
              </w:rPr>
              <w:t>]</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w:t>
            </w:r>
            <w:proofErr w:type="gramEnd"/>
            <w:r w:rsidRPr="002C5578">
              <w:rPr>
                <w:rFonts w:ascii="Consolas" w:hAnsi="Consolas" w:cs="Consolas"/>
                <w:color w:val="000000"/>
                <w:sz w:val="19"/>
                <w:szCs w:val="19"/>
                <w:lang w:val="en-US"/>
              </w:rPr>
              <w:t xml:space="preserve">tgr_Post.Post_Status_InsertUpdate] </w:t>
            </w:r>
            <w:r w:rsidRPr="002C5578">
              <w:rPr>
                <w:rFonts w:ascii="Consolas" w:hAnsi="Consolas" w:cs="Consolas"/>
                <w:color w:val="0000FF"/>
                <w:sz w:val="19"/>
                <w:szCs w:val="19"/>
                <w:lang w:val="en-US"/>
              </w:rPr>
              <w:t>ON</w:t>
            </w:r>
            <w:r w:rsidRPr="002C5578">
              <w:rPr>
                <w:rFonts w:ascii="Consolas" w:hAnsi="Consolas" w:cs="Consolas"/>
                <w:color w:val="000000"/>
                <w:sz w:val="19"/>
                <w:szCs w:val="19"/>
                <w:lang w:val="en-US"/>
              </w:rPr>
              <w:t xml:space="preserve">  [Post]</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[Post_Status]</w:t>
            </w:r>
          </w:p>
          <w:p w14:paraId="15615BB0"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AFTER</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INSERT</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w:t>
            </w:r>
            <w:r w:rsidRPr="002C5578">
              <w:rPr>
                <w:rFonts w:ascii="Consolas" w:hAnsi="Consolas" w:cs="Consolas"/>
                <w:color w:val="FF00FF"/>
                <w:sz w:val="19"/>
                <w:szCs w:val="19"/>
                <w:lang w:val="en-US"/>
              </w:rPr>
              <w:t>UPDATE</w:t>
            </w:r>
          </w:p>
          <w:p w14:paraId="53073572"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FF"/>
                <w:sz w:val="19"/>
                <w:szCs w:val="19"/>
                <w:lang w:val="en-US"/>
              </w:rPr>
              <w:t>AS</w:t>
            </w:r>
            <w:r w:rsidRPr="002C5578">
              <w:rPr>
                <w:rFonts w:ascii="Consolas" w:hAnsi="Consolas" w:cs="Consolas"/>
                <w:color w:val="000000"/>
                <w:sz w:val="19"/>
                <w:szCs w:val="19"/>
                <w:lang w:val="en-US"/>
              </w:rPr>
              <w:t xml:space="preserve"> </w:t>
            </w:r>
          </w:p>
          <w:p w14:paraId="569A2D54"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FF"/>
                <w:sz w:val="19"/>
                <w:szCs w:val="19"/>
                <w:lang w:val="en-US"/>
              </w:rPr>
              <w:t>BEGIN</w:t>
            </w:r>
          </w:p>
          <w:p w14:paraId="73C9E453"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SET</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NOCOUNT</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ON</w:t>
            </w:r>
            <w:r w:rsidRPr="002C5578">
              <w:rPr>
                <w:rFonts w:ascii="Consolas" w:hAnsi="Consolas" w:cs="Consolas"/>
                <w:color w:val="808080"/>
                <w:sz w:val="19"/>
                <w:szCs w:val="19"/>
                <w:lang w:val="en-US"/>
              </w:rPr>
              <w:t>;</w:t>
            </w:r>
          </w:p>
          <w:p w14:paraId="23494B2D"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4DD5BD1C"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DECLARE</w:t>
            </w:r>
            <w:r w:rsidRPr="002C5578">
              <w:rPr>
                <w:rFonts w:ascii="Consolas" w:hAnsi="Consolas" w:cs="Consolas"/>
                <w:color w:val="000000"/>
                <w:sz w:val="19"/>
                <w:szCs w:val="19"/>
                <w:lang w:val="en-US"/>
              </w:rPr>
              <w:t xml:space="preserve"> @sta_id </w:t>
            </w:r>
            <w:r w:rsidRPr="002C5578">
              <w:rPr>
                <w:rFonts w:ascii="Consolas" w:hAnsi="Consolas" w:cs="Consolas"/>
                <w:color w:val="0000FF"/>
                <w:sz w:val="19"/>
                <w:szCs w:val="19"/>
                <w:lang w:val="en-US"/>
              </w:rPr>
              <w:t>int</w:t>
            </w:r>
            <w:r w:rsidRPr="002C5578">
              <w:rPr>
                <w:rFonts w:ascii="Consolas" w:hAnsi="Consolas" w:cs="Consolas"/>
                <w:color w:val="808080"/>
                <w:sz w:val="19"/>
                <w:szCs w:val="19"/>
                <w:lang w:val="en-US"/>
              </w:rPr>
              <w:t>;</w:t>
            </w:r>
          </w:p>
          <w:p w14:paraId="1BC4CB1E"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67B0FF9C"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SELECT</w:t>
            </w:r>
            <w:r w:rsidRPr="002C5578">
              <w:rPr>
                <w:rFonts w:ascii="Consolas" w:hAnsi="Consolas" w:cs="Consolas"/>
                <w:color w:val="000000"/>
                <w:sz w:val="19"/>
                <w:szCs w:val="19"/>
                <w:lang w:val="en-US"/>
              </w:rPr>
              <w:t xml:space="preserve"> @sta_id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w:t>
            </w:r>
            <w:proofErr w:type="gramStart"/>
            <w:r w:rsidRPr="002C5578">
              <w:rPr>
                <w:rFonts w:ascii="Consolas" w:hAnsi="Consolas" w:cs="Consolas"/>
                <w:color w:val="000000"/>
                <w:sz w:val="19"/>
                <w:szCs w:val="19"/>
                <w:lang w:val="en-US"/>
              </w:rPr>
              <w:t>i</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Post</w:t>
            </w:r>
            <w:proofErr w:type="gramEnd"/>
            <w:r w:rsidRPr="002C5578">
              <w:rPr>
                <w:rFonts w:ascii="Consolas" w:hAnsi="Consolas" w:cs="Consolas"/>
                <w:color w:val="000000"/>
                <w:sz w:val="19"/>
                <w:szCs w:val="19"/>
                <w:lang w:val="en-US"/>
              </w:rPr>
              <w:t xml:space="preserve">_Status_ID </w:t>
            </w:r>
            <w:r w:rsidRPr="002C5578">
              <w:rPr>
                <w:rFonts w:ascii="Consolas" w:hAnsi="Consolas" w:cs="Consolas"/>
                <w:color w:val="0000FF"/>
                <w:sz w:val="19"/>
                <w:szCs w:val="19"/>
                <w:lang w:val="en-US"/>
              </w:rPr>
              <w:t>FROM</w:t>
            </w:r>
            <w:r w:rsidRPr="002C5578">
              <w:rPr>
                <w:rFonts w:ascii="Consolas" w:hAnsi="Consolas" w:cs="Consolas"/>
                <w:color w:val="000000"/>
                <w:sz w:val="19"/>
                <w:szCs w:val="19"/>
                <w:lang w:val="en-US"/>
              </w:rPr>
              <w:t xml:space="preserve"> inserted i</w:t>
            </w:r>
            <w:r w:rsidRPr="002C5578">
              <w:rPr>
                <w:rFonts w:ascii="Consolas" w:hAnsi="Consolas" w:cs="Consolas"/>
                <w:color w:val="808080"/>
                <w:sz w:val="19"/>
                <w:szCs w:val="19"/>
                <w:lang w:val="en-US"/>
              </w:rPr>
              <w:t>;</w:t>
            </w:r>
          </w:p>
          <w:p w14:paraId="0C4AE8FA"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30D8887A"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7DF878FF"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 xml:space="preserve">    </w:t>
            </w:r>
            <w:r w:rsidRPr="002C5578">
              <w:rPr>
                <w:rFonts w:ascii="Consolas" w:hAnsi="Consolas" w:cs="Consolas"/>
                <w:color w:val="FF00FF"/>
                <w:sz w:val="19"/>
                <w:szCs w:val="19"/>
                <w:lang w:val="en-US"/>
              </w:rPr>
              <w:t>UPDATE</w:t>
            </w:r>
            <w:r w:rsidRPr="002C5578">
              <w:rPr>
                <w:rFonts w:ascii="Consolas" w:hAnsi="Consolas" w:cs="Consolas"/>
                <w:color w:val="000000"/>
                <w:sz w:val="19"/>
                <w:szCs w:val="19"/>
                <w:lang w:val="en-US"/>
              </w:rPr>
              <w:t xml:space="preserve"> Post</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Post_Status</w:t>
            </w:r>
          </w:p>
          <w:p w14:paraId="4046D62F"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SET</w:t>
            </w:r>
            <w:r w:rsidRPr="002C5578">
              <w:rPr>
                <w:rFonts w:ascii="Consolas" w:hAnsi="Consolas" w:cs="Consolas"/>
                <w:color w:val="000000"/>
                <w:sz w:val="19"/>
                <w:szCs w:val="19"/>
                <w:lang w:val="en-US"/>
              </w:rPr>
              <w:t xml:space="preserve"> CensorshipTime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w:t>
            </w:r>
            <w:proofErr w:type="gramStart"/>
            <w:r w:rsidRPr="002C5578">
              <w:rPr>
                <w:rFonts w:ascii="Consolas" w:hAnsi="Consolas" w:cs="Consolas"/>
                <w:color w:val="FF00FF"/>
                <w:sz w:val="19"/>
                <w:szCs w:val="19"/>
                <w:lang w:val="en-US"/>
              </w:rPr>
              <w:t>GETDATE</w:t>
            </w:r>
            <w:r w:rsidRPr="002C5578">
              <w:rPr>
                <w:rFonts w:ascii="Consolas" w:hAnsi="Consolas" w:cs="Consolas"/>
                <w:color w:val="808080"/>
                <w:sz w:val="19"/>
                <w:szCs w:val="19"/>
                <w:lang w:val="en-US"/>
              </w:rPr>
              <w:t>(</w:t>
            </w:r>
            <w:proofErr w:type="gramEnd"/>
            <w:r w:rsidRPr="002C5578">
              <w:rPr>
                <w:rFonts w:ascii="Consolas" w:hAnsi="Consolas" w:cs="Consolas"/>
                <w:color w:val="808080"/>
                <w:sz w:val="19"/>
                <w:szCs w:val="19"/>
                <w:lang w:val="en-US"/>
              </w:rPr>
              <w:t>)</w:t>
            </w:r>
          </w:p>
          <w:p w14:paraId="7893932D"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WHERE</w:t>
            </w:r>
            <w:r w:rsidRPr="002C5578">
              <w:rPr>
                <w:rFonts w:ascii="Consolas" w:hAnsi="Consolas" w:cs="Consolas"/>
                <w:color w:val="000000"/>
                <w:sz w:val="19"/>
                <w:szCs w:val="19"/>
                <w:lang w:val="en-US"/>
              </w:rPr>
              <w:t xml:space="preserve"> Post_Status_ID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@sta_id</w:t>
            </w:r>
          </w:p>
          <w:p w14:paraId="508217D6"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29D95B90"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DECLARE</w:t>
            </w:r>
            <w:r w:rsidRPr="002C5578">
              <w:rPr>
                <w:rFonts w:ascii="Consolas" w:hAnsi="Consolas" w:cs="Consolas"/>
                <w:color w:val="000000"/>
                <w:sz w:val="19"/>
                <w:szCs w:val="19"/>
                <w:lang w:val="en-US"/>
              </w:rPr>
              <w:t xml:space="preserve"> @post_id </w:t>
            </w:r>
            <w:r w:rsidRPr="002C5578">
              <w:rPr>
                <w:rFonts w:ascii="Consolas" w:hAnsi="Consolas" w:cs="Consolas"/>
                <w:color w:val="0000FF"/>
                <w:sz w:val="19"/>
                <w:szCs w:val="19"/>
                <w:lang w:val="en-US"/>
              </w:rPr>
              <w:t>int</w:t>
            </w:r>
          </w:p>
          <w:p w14:paraId="129A6F98"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DECLARE</w:t>
            </w:r>
            <w:r w:rsidRPr="002C5578">
              <w:rPr>
                <w:rFonts w:ascii="Consolas" w:hAnsi="Consolas" w:cs="Consolas"/>
                <w:color w:val="000000"/>
                <w:sz w:val="19"/>
                <w:szCs w:val="19"/>
                <w:lang w:val="en-US"/>
              </w:rPr>
              <w:t xml:space="preserve"> @stt </w:t>
            </w:r>
            <w:r w:rsidRPr="002C5578">
              <w:rPr>
                <w:rFonts w:ascii="Consolas" w:hAnsi="Consolas" w:cs="Consolas"/>
                <w:color w:val="0000FF"/>
                <w:sz w:val="19"/>
                <w:szCs w:val="19"/>
                <w:lang w:val="en-US"/>
              </w:rPr>
              <w:t>int</w:t>
            </w:r>
          </w:p>
          <w:p w14:paraId="49B7CA3F"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2AD6BD49"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SELECT</w:t>
            </w:r>
            <w:r w:rsidRPr="002C5578">
              <w:rPr>
                <w:rFonts w:ascii="Consolas" w:hAnsi="Consolas" w:cs="Consolas"/>
                <w:color w:val="000000"/>
                <w:sz w:val="19"/>
                <w:szCs w:val="19"/>
                <w:lang w:val="en-US"/>
              </w:rPr>
              <w:t xml:space="preserve"> @post_id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w:t>
            </w:r>
            <w:proofErr w:type="gramStart"/>
            <w:r w:rsidRPr="002C5578">
              <w:rPr>
                <w:rFonts w:ascii="Consolas" w:hAnsi="Consolas" w:cs="Consolas"/>
                <w:color w:val="000000"/>
                <w:sz w:val="19"/>
                <w:szCs w:val="19"/>
                <w:lang w:val="en-US"/>
              </w:rPr>
              <w:t>i</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Post</w:t>
            </w:r>
            <w:proofErr w:type="gramEnd"/>
            <w:r w:rsidRPr="002C5578">
              <w:rPr>
                <w:rFonts w:ascii="Consolas" w:hAnsi="Consolas" w:cs="Consolas"/>
                <w:color w:val="000000"/>
                <w:sz w:val="19"/>
                <w:szCs w:val="19"/>
                <w:lang w:val="en-US"/>
              </w:rPr>
              <w:t>_ID</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@stt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i</w:t>
            </w:r>
            <w:r w:rsidRPr="002C5578">
              <w:rPr>
                <w:rFonts w:ascii="Consolas" w:hAnsi="Consolas" w:cs="Consolas"/>
                <w:color w:val="808080"/>
                <w:sz w:val="19"/>
                <w:szCs w:val="19"/>
                <w:lang w:val="en-US"/>
              </w:rPr>
              <w:t>.</w:t>
            </w:r>
            <w:r w:rsidRPr="002C5578">
              <w:rPr>
                <w:rFonts w:ascii="Consolas" w:hAnsi="Consolas" w:cs="Consolas"/>
                <w:color w:val="0000FF"/>
                <w:sz w:val="19"/>
                <w:szCs w:val="19"/>
                <w:lang w:val="en-US"/>
              </w:rPr>
              <w:t>Status</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FROM</w:t>
            </w:r>
            <w:r w:rsidRPr="002C5578">
              <w:rPr>
                <w:rFonts w:ascii="Consolas" w:hAnsi="Consolas" w:cs="Consolas"/>
                <w:color w:val="000000"/>
                <w:sz w:val="19"/>
                <w:szCs w:val="19"/>
                <w:lang w:val="en-US"/>
              </w:rPr>
              <w:t xml:space="preserve"> inserted i</w:t>
            </w:r>
            <w:r w:rsidRPr="002C5578">
              <w:rPr>
                <w:rFonts w:ascii="Consolas" w:hAnsi="Consolas" w:cs="Consolas"/>
                <w:color w:val="808080"/>
                <w:sz w:val="19"/>
                <w:szCs w:val="19"/>
                <w:lang w:val="en-US"/>
              </w:rPr>
              <w:t>;</w:t>
            </w:r>
          </w:p>
          <w:p w14:paraId="0B2870AA"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p>
          <w:p w14:paraId="2976E6C0"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FF00FF"/>
                <w:sz w:val="19"/>
                <w:szCs w:val="19"/>
                <w:lang w:val="en-US"/>
              </w:rPr>
              <w:t>UPDATE</w:t>
            </w:r>
            <w:r w:rsidRPr="002C5578">
              <w:rPr>
                <w:rFonts w:ascii="Consolas" w:hAnsi="Consolas" w:cs="Consolas"/>
                <w:color w:val="000000"/>
                <w:sz w:val="19"/>
                <w:szCs w:val="19"/>
                <w:lang w:val="en-US"/>
              </w:rPr>
              <w:t xml:space="preserve"> Post</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Post</w:t>
            </w:r>
          </w:p>
          <w:p w14:paraId="517F280B"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SET</w:t>
            </w:r>
            <w:r w:rsidRPr="002C5578">
              <w:rPr>
                <w:rFonts w:ascii="Consolas" w:hAnsi="Consolas" w:cs="Consolas"/>
                <w:color w:val="000000"/>
                <w:sz w:val="19"/>
                <w:szCs w:val="19"/>
                <w:lang w:val="en-US"/>
              </w:rPr>
              <w:t xml:space="preserve"> </w:t>
            </w:r>
            <w:r w:rsidRPr="002C5578">
              <w:rPr>
                <w:rFonts w:ascii="Consolas" w:hAnsi="Consolas" w:cs="Consolas"/>
                <w:color w:val="0000FF"/>
                <w:sz w:val="19"/>
                <w:szCs w:val="19"/>
                <w:lang w:val="en-US"/>
              </w:rPr>
              <w:t>Status</w:t>
            </w:r>
            <w:r w:rsidRPr="002C5578">
              <w:rPr>
                <w:rFonts w:ascii="Consolas" w:hAnsi="Consolas" w:cs="Consolas"/>
                <w:color w:val="000000"/>
                <w:sz w:val="19"/>
                <w:szCs w:val="19"/>
                <w:lang w:val="en-US"/>
              </w:rPr>
              <w:t xml:space="preserve">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@stt</w:t>
            </w:r>
          </w:p>
          <w:p w14:paraId="1630151A" w14:textId="77777777" w:rsidR="002C5578" w:rsidRPr="002C5578" w:rsidRDefault="002C5578" w:rsidP="002C5578">
            <w:pPr>
              <w:autoSpaceDE w:val="0"/>
              <w:autoSpaceDN w:val="0"/>
              <w:adjustRightInd w:val="0"/>
              <w:spacing w:after="0" w:line="240" w:lineRule="auto"/>
              <w:rPr>
                <w:rFonts w:ascii="Consolas" w:hAnsi="Consolas" w:cs="Consolas"/>
                <w:color w:val="000000"/>
                <w:sz w:val="19"/>
                <w:szCs w:val="19"/>
                <w:lang w:val="en-US"/>
              </w:rPr>
            </w:pPr>
            <w:r w:rsidRPr="002C5578">
              <w:rPr>
                <w:rFonts w:ascii="Consolas" w:hAnsi="Consolas" w:cs="Consolas"/>
                <w:color w:val="000000"/>
                <w:sz w:val="19"/>
                <w:szCs w:val="19"/>
                <w:lang w:val="en-US"/>
              </w:rPr>
              <w:tab/>
            </w:r>
            <w:r w:rsidRPr="002C5578">
              <w:rPr>
                <w:rFonts w:ascii="Consolas" w:hAnsi="Consolas" w:cs="Consolas"/>
                <w:color w:val="0000FF"/>
                <w:sz w:val="19"/>
                <w:szCs w:val="19"/>
                <w:lang w:val="en-US"/>
              </w:rPr>
              <w:t>WHERE</w:t>
            </w:r>
            <w:r w:rsidRPr="002C5578">
              <w:rPr>
                <w:rFonts w:ascii="Consolas" w:hAnsi="Consolas" w:cs="Consolas"/>
                <w:color w:val="000000"/>
                <w:sz w:val="19"/>
                <w:szCs w:val="19"/>
                <w:lang w:val="en-US"/>
              </w:rPr>
              <w:t xml:space="preserve"> Post_ID </w:t>
            </w:r>
            <w:r w:rsidRPr="002C5578">
              <w:rPr>
                <w:rFonts w:ascii="Consolas" w:hAnsi="Consolas" w:cs="Consolas"/>
                <w:color w:val="808080"/>
                <w:sz w:val="19"/>
                <w:szCs w:val="19"/>
                <w:lang w:val="en-US"/>
              </w:rPr>
              <w:t>=</w:t>
            </w:r>
            <w:r w:rsidRPr="002C5578">
              <w:rPr>
                <w:rFonts w:ascii="Consolas" w:hAnsi="Consolas" w:cs="Consolas"/>
                <w:color w:val="000000"/>
                <w:sz w:val="19"/>
                <w:szCs w:val="19"/>
                <w:lang w:val="en-US"/>
              </w:rPr>
              <w:t xml:space="preserve"> @post_id</w:t>
            </w:r>
          </w:p>
          <w:p w14:paraId="69CC6C8D" w14:textId="4DA63786" w:rsidR="002C5578" w:rsidRPr="002C5578" w:rsidRDefault="002C5578" w:rsidP="002C5578">
            <w:pPr>
              <w:spacing w:after="120" w:line="360" w:lineRule="auto"/>
              <w:jc w:val="both"/>
              <w:rPr>
                <w:rFonts w:asciiTheme="majorHAnsi" w:eastAsia="Times New Roman" w:hAnsiTheme="majorHAnsi" w:cstheme="majorHAnsi"/>
                <w:sz w:val="24"/>
                <w:szCs w:val="24"/>
                <w:lang w:val="en-US"/>
              </w:rPr>
            </w:pPr>
            <w:r w:rsidRPr="002C5578">
              <w:rPr>
                <w:rFonts w:ascii="Consolas" w:hAnsi="Consolas" w:cs="Consolas"/>
                <w:color w:val="0000FF"/>
                <w:sz w:val="19"/>
                <w:szCs w:val="19"/>
                <w:lang w:val="en-US"/>
              </w:rPr>
              <w:t>END</w:t>
            </w:r>
          </w:p>
        </w:tc>
        <w:tc>
          <w:tcPr>
            <w:tcW w:w="419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hideMark/>
          </w:tcPr>
          <w:p w14:paraId="626D4C0A" w14:textId="22B73B91" w:rsidR="002C5578" w:rsidRPr="002376B7" w:rsidRDefault="002C5578" w:rsidP="00D51F45">
            <w:pPr>
              <w:spacing w:after="120" w:line="360" w:lineRule="auto"/>
              <w:jc w:val="both"/>
              <w:rPr>
                <w:rFonts w:asciiTheme="majorHAnsi" w:eastAsia="Times New Roman" w:hAnsiTheme="majorHAnsi" w:cstheme="majorHAnsi"/>
                <w:sz w:val="24"/>
                <w:szCs w:val="24"/>
                <w:lang w:val="en-US"/>
              </w:rPr>
            </w:pPr>
            <w:r>
              <w:rPr>
                <w:rFonts w:asciiTheme="majorHAnsi" w:eastAsia="Times New Roman" w:hAnsiTheme="majorHAnsi" w:cstheme="majorHAnsi"/>
                <w:color w:val="000000"/>
                <w:sz w:val="26"/>
                <w:szCs w:val="26"/>
                <w:lang w:val="en-US"/>
              </w:rPr>
              <w:t>Tự động cập nhật thời gian insert dữ liệu vào bảng Post_Status và thay đổi thuộc tính Status bên bảng Post</w:t>
            </w:r>
            <w:r w:rsidR="00E567C7">
              <w:rPr>
                <w:rFonts w:asciiTheme="majorHAnsi" w:eastAsia="Times New Roman" w:hAnsiTheme="majorHAnsi" w:cstheme="majorHAnsi"/>
                <w:color w:val="000000"/>
                <w:sz w:val="26"/>
                <w:szCs w:val="26"/>
                <w:lang w:val="en-US"/>
              </w:rPr>
              <w:t>.</w:t>
            </w:r>
          </w:p>
        </w:tc>
      </w:tr>
      <w:tr w:rsidR="002C5578" w:rsidRPr="002376B7" w14:paraId="5DA0DC9E" w14:textId="77777777" w:rsidTr="00ED1CD1">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412F69D2" w14:textId="77777777" w:rsidR="002C5578" w:rsidRPr="003E6F59" w:rsidRDefault="002C5578" w:rsidP="00D51F45">
            <w:pPr>
              <w:spacing w:after="120" w:line="360" w:lineRule="auto"/>
              <w:jc w:val="both"/>
              <w:rPr>
                <w:rFonts w:asciiTheme="majorHAnsi" w:eastAsia="Times New Roman" w:hAnsiTheme="majorHAnsi" w:cstheme="majorHAnsi"/>
                <w:b/>
                <w:bCs/>
                <w:color w:val="000000"/>
                <w:sz w:val="26"/>
                <w:szCs w:val="26"/>
                <w:lang w:val="en-US"/>
              </w:rPr>
            </w:pPr>
            <w:r w:rsidRPr="003E6F59">
              <w:rPr>
                <w:rFonts w:asciiTheme="majorHAnsi" w:eastAsia="Times New Roman" w:hAnsiTheme="majorHAnsi" w:cstheme="majorHAnsi"/>
                <w:b/>
                <w:bCs/>
                <w:color w:val="000000"/>
                <w:sz w:val="26"/>
                <w:szCs w:val="26"/>
                <w:lang w:val="en-US"/>
              </w:rPr>
              <w:t>2</w:t>
            </w:r>
          </w:p>
        </w:tc>
        <w:tc>
          <w:tcPr>
            <w:tcW w:w="5440"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75811952"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FF"/>
                <w:sz w:val="19"/>
                <w:szCs w:val="19"/>
                <w:lang w:val="en-US"/>
              </w:rPr>
              <w:t>ALTER</w:t>
            </w: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TRIGGER</w:t>
            </w:r>
            <w:r w:rsidRPr="003E6F59">
              <w:rPr>
                <w:rFonts w:ascii="Consolas" w:hAnsi="Consolas" w:cs="Consolas"/>
                <w:color w:val="000000"/>
                <w:sz w:val="19"/>
                <w:szCs w:val="19"/>
                <w:lang w:val="en-US"/>
              </w:rPr>
              <w:t xml:space="preserve"> [Customer</w:t>
            </w:r>
            <w:proofErr w:type="gramStart"/>
            <w:r w:rsidRPr="003E6F59">
              <w:rPr>
                <w:rFonts w:ascii="Consolas" w:hAnsi="Consolas" w:cs="Consolas"/>
                <w:color w:val="000000"/>
                <w:sz w:val="19"/>
                <w:szCs w:val="19"/>
                <w:lang w:val="en-US"/>
              </w:rPr>
              <w:t>]</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w:t>
            </w:r>
            <w:proofErr w:type="gramEnd"/>
            <w:r w:rsidRPr="003E6F59">
              <w:rPr>
                <w:rFonts w:ascii="Consolas" w:hAnsi="Consolas" w:cs="Consolas"/>
                <w:color w:val="000000"/>
                <w:sz w:val="19"/>
                <w:szCs w:val="19"/>
                <w:lang w:val="en-US"/>
              </w:rPr>
              <w:t xml:space="preserve">tgr_Customer.Block_InsertUpdate] </w:t>
            </w:r>
            <w:r w:rsidRPr="003E6F59">
              <w:rPr>
                <w:rFonts w:ascii="Consolas" w:hAnsi="Consolas" w:cs="Consolas"/>
                <w:color w:val="0000FF"/>
                <w:sz w:val="19"/>
                <w:szCs w:val="19"/>
                <w:lang w:val="en-US"/>
              </w:rPr>
              <w:t>ON</w:t>
            </w:r>
            <w:r w:rsidRPr="003E6F59">
              <w:rPr>
                <w:rFonts w:ascii="Consolas" w:hAnsi="Consolas" w:cs="Consolas"/>
                <w:color w:val="000000"/>
                <w:sz w:val="19"/>
                <w:szCs w:val="19"/>
                <w:lang w:val="en-US"/>
              </w:rPr>
              <w:t xml:space="preserve">  [Customer]</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[Block]</w:t>
            </w:r>
          </w:p>
          <w:p w14:paraId="74B55240"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AFTER</w:t>
            </w: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INSERT</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r w:rsidRPr="003E6F59">
              <w:rPr>
                <w:rFonts w:ascii="Consolas" w:hAnsi="Consolas" w:cs="Consolas"/>
                <w:color w:val="FF00FF"/>
                <w:sz w:val="19"/>
                <w:szCs w:val="19"/>
                <w:lang w:val="en-US"/>
              </w:rPr>
              <w:t>UPDATE</w:t>
            </w:r>
          </w:p>
          <w:p w14:paraId="6B215E01"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FF"/>
                <w:sz w:val="19"/>
                <w:szCs w:val="19"/>
                <w:lang w:val="en-US"/>
              </w:rPr>
              <w:t>AS</w:t>
            </w:r>
            <w:r w:rsidRPr="003E6F59">
              <w:rPr>
                <w:rFonts w:ascii="Consolas" w:hAnsi="Consolas" w:cs="Consolas"/>
                <w:color w:val="000000"/>
                <w:sz w:val="19"/>
                <w:szCs w:val="19"/>
                <w:lang w:val="en-US"/>
              </w:rPr>
              <w:t xml:space="preserve"> </w:t>
            </w:r>
          </w:p>
          <w:p w14:paraId="7A2036D5"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FF"/>
                <w:sz w:val="19"/>
                <w:szCs w:val="19"/>
                <w:lang w:val="en-US"/>
              </w:rPr>
              <w:t>BEGIN</w:t>
            </w:r>
          </w:p>
          <w:p w14:paraId="40E48DED"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SET</w:t>
            </w: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NOCOUNT</w:t>
            </w: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ON</w:t>
            </w:r>
            <w:r w:rsidRPr="003E6F59">
              <w:rPr>
                <w:rFonts w:ascii="Consolas" w:hAnsi="Consolas" w:cs="Consolas"/>
                <w:color w:val="808080"/>
                <w:sz w:val="19"/>
                <w:szCs w:val="19"/>
                <w:lang w:val="en-US"/>
              </w:rPr>
              <w:t>;</w:t>
            </w:r>
          </w:p>
          <w:p w14:paraId="1B25A361"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p>
          <w:p w14:paraId="0DF97165"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DECLARE</w:t>
            </w:r>
            <w:r w:rsidRPr="003E6F59">
              <w:rPr>
                <w:rFonts w:ascii="Consolas" w:hAnsi="Consolas" w:cs="Consolas"/>
                <w:color w:val="000000"/>
                <w:sz w:val="19"/>
                <w:szCs w:val="19"/>
                <w:lang w:val="en-US"/>
              </w:rPr>
              <w:t xml:space="preserve"> @block_id </w:t>
            </w:r>
            <w:r w:rsidRPr="003E6F59">
              <w:rPr>
                <w:rFonts w:ascii="Consolas" w:hAnsi="Consolas" w:cs="Consolas"/>
                <w:color w:val="0000FF"/>
                <w:sz w:val="19"/>
                <w:szCs w:val="19"/>
                <w:lang w:val="en-US"/>
              </w:rPr>
              <w:t>int</w:t>
            </w:r>
            <w:r w:rsidRPr="003E6F59">
              <w:rPr>
                <w:rFonts w:ascii="Consolas" w:hAnsi="Consolas" w:cs="Consolas"/>
                <w:color w:val="808080"/>
                <w:sz w:val="19"/>
                <w:szCs w:val="19"/>
                <w:lang w:val="en-US"/>
              </w:rPr>
              <w:t>;</w:t>
            </w:r>
          </w:p>
          <w:p w14:paraId="357FE92A"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DECLARE</w:t>
            </w:r>
            <w:r w:rsidRPr="003E6F59">
              <w:rPr>
                <w:rFonts w:ascii="Consolas" w:hAnsi="Consolas" w:cs="Consolas"/>
                <w:color w:val="000000"/>
                <w:sz w:val="19"/>
                <w:szCs w:val="19"/>
                <w:lang w:val="en-US"/>
              </w:rPr>
              <w:t xml:space="preserve"> @cus_id </w:t>
            </w:r>
            <w:r w:rsidRPr="003E6F59">
              <w:rPr>
                <w:rFonts w:ascii="Consolas" w:hAnsi="Consolas" w:cs="Consolas"/>
                <w:color w:val="0000FF"/>
                <w:sz w:val="19"/>
                <w:szCs w:val="19"/>
                <w:lang w:val="en-US"/>
              </w:rPr>
              <w:t>int</w:t>
            </w:r>
            <w:r w:rsidRPr="003E6F59">
              <w:rPr>
                <w:rFonts w:ascii="Consolas" w:hAnsi="Consolas" w:cs="Consolas"/>
                <w:color w:val="808080"/>
                <w:sz w:val="19"/>
                <w:szCs w:val="19"/>
                <w:lang w:val="en-US"/>
              </w:rPr>
              <w:t>;</w:t>
            </w:r>
          </w:p>
          <w:p w14:paraId="0720AFF3"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p>
          <w:p w14:paraId="0C0ABFE4"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SELECT</w:t>
            </w:r>
            <w:r w:rsidRPr="003E6F59">
              <w:rPr>
                <w:rFonts w:ascii="Consolas" w:hAnsi="Consolas" w:cs="Consolas"/>
                <w:color w:val="000000"/>
                <w:sz w:val="19"/>
                <w:szCs w:val="19"/>
                <w:lang w:val="en-US"/>
              </w:rPr>
              <w:t xml:space="preserve"> @block_id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proofErr w:type="gramStart"/>
            <w:r w:rsidRPr="003E6F59">
              <w:rPr>
                <w:rFonts w:ascii="Consolas" w:hAnsi="Consolas" w:cs="Consolas"/>
                <w:color w:val="000000"/>
                <w:sz w:val="19"/>
                <w:szCs w:val="19"/>
                <w:lang w:val="en-US"/>
              </w:rPr>
              <w:t>i</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Block</w:t>
            </w:r>
            <w:proofErr w:type="gramEnd"/>
            <w:r w:rsidRPr="003E6F59">
              <w:rPr>
                <w:rFonts w:ascii="Consolas" w:hAnsi="Consolas" w:cs="Consolas"/>
                <w:color w:val="000000"/>
                <w:sz w:val="19"/>
                <w:szCs w:val="19"/>
                <w:lang w:val="en-US"/>
              </w:rPr>
              <w:t xml:space="preserve">_ID </w:t>
            </w:r>
            <w:r w:rsidRPr="003E6F59">
              <w:rPr>
                <w:rFonts w:ascii="Consolas" w:hAnsi="Consolas" w:cs="Consolas"/>
                <w:color w:val="0000FF"/>
                <w:sz w:val="19"/>
                <w:szCs w:val="19"/>
                <w:lang w:val="en-US"/>
              </w:rPr>
              <w:t>FROM</w:t>
            </w:r>
            <w:r w:rsidRPr="003E6F59">
              <w:rPr>
                <w:rFonts w:ascii="Consolas" w:hAnsi="Consolas" w:cs="Consolas"/>
                <w:color w:val="000000"/>
                <w:sz w:val="19"/>
                <w:szCs w:val="19"/>
                <w:lang w:val="en-US"/>
              </w:rPr>
              <w:t xml:space="preserve"> inserted i</w:t>
            </w:r>
            <w:r w:rsidRPr="003E6F59">
              <w:rPr>
                <w:rFonts w:ascii="Consolas" w:hAnsi="Consolas" w:cs="Consolas"/>
                <w:color w:val="808080"/>
                <w:sz w:val="19"/>
                <w:szCs w:val="19"/>
                <w:lang w:val="en-US"/>
              </w:rPr>
              <w:t>;</w:t>
            </w:r>
          </w:p>
          <w:p w14:paraId="137053AA"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SELECT</w:t>
            </w:r>
            <w:r w:rsidRPr="003E6F59">
              <w:rPr>
                <w:rFonts w:ascii="Consolas" w:hAnsi="Consolas" w:cs="Consolas"/>
                <w:color w:val="000000"/>
                <w:sz w:val="19"/>
                <w:szCs w:val="19"/>
                <w:lang w:val="en-US"/>
              </w:rPr>
              <w:t xml:space="preserve"> @cus_id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proofErr w:type="gramStart"/>
            <w:r w:rsidRPr="003E6F59">
              <w:rPr>
                <w:rFonts w:ascii="Consolas" w:hAnsi="Consolas" w:cs="Consolas"/>
                <w:color w:val="000000"/>
                <w:sz w:val="19"/>
                <w:szCs w:val="19"/>
                <w:lang w:val="en-US"/>
              </w:rPr>
              <w:t>i</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Cus</w:t>
            </w:r>
            <w:proofErr w:type="gramEnd"/>
            <w:r w:rsidRPr="003E6F59">
              <w:rPr>
                <w:rFonts w:ascii="Consolas" w:hAnsi="Consolas" w:cs="Consolas"/>
                <w:color w:val="000000"/>
                <w:sz w:val="19"/>
                <w:szCs w:val="19"/>
                <w:lang w:val="en-US"/>
              </w:rPr>
              <w:t xml:space="preserve">_ID </w:t>
            </w:r>
            <w:r w:rsidRPr="003E6F59">
              <w:rPr>
                <w:rFonts w:ascii="Consolas" w:hAnsi="Consolas" w:cs="Consolas"/>
                <w:color w:val="0000FF"/>
                <w:sz w:val="19"/>
                <w:szCs w:val="19"/>
                <w:lang w:val="en-US"/>
              </w:rPr>
              <w:t>FROM</w:t>
            </w:r>
            <w:r w:rsidRPr="003E6F59">
              <w:rPr>
                <w:rFonts w:ascii="Consolas" w:hAnsi="Consolas" w:cs="Consolas"/>
                <w:color w:val="000000"/>
                <w:sz w:val="19"/>
                <w:szCs w:val="19"/>
                <w:lang w:val="en-US"/>
              </w:rPr>
              <w:t xml:space="preserve"> inserted i</w:t>
            </w:r>
            <w:r w:rsidRPr="003E6F59">
              <w:rPr>
                <w:rFonts w:ascii="Consolas" w:hAnsi="Consolas" w:cs="Consolas"/>
                <w:color w:val="808080"/>
                <w:sz w:val="19"/>
                <w:szCs w:val="19"/>
                <w:lang w:val="en-US"/>
              </w:rPr>
              <w:t>;</w:t>
            </w:r>
          </w:p>
          <w:p w14:paraId="57465F52"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p>
          <w:p w14:paraId="41C3C054"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IF</w:t>
            </w:r>
            <w:r w:rsidRPr="003E6F59">
              <w:rPr>
                <w:rFonts w:ascii="Consolas" w:hAnsi="Consolas" w:cs="Consolas"/>
                <w:color w:val="000000"/>
                <w:sz w:val="19"/>
                <w:szCs w:val="19"/>
                <w:lang w:val="en-US"/>
              </w:rPr>
              <w:t xml:space="preserve"> </w:t>
            </w:r>
            <w:r w:rsidRPr="003E6F59">
              <w:rPr>
                <w:rFonts w:ascii="Consolas" w:hAnsi="Consolas" w:cs="Consolas"/>
                <w:color w:val="808080"/>
                <w:sz w:val="19"/>
                <w:szCs w:val="19"/>
                <w:lang w:val="en-US"/>
              </w:rPr>
              <w:t>NOT</w:t>
            </w:r>
            <w:r w:rsidRPr="003E6F59">
              <w:rPr>
                <w:rFonts w:ascii="Consolas" w:hAnsi="Consolas" w:cs="Consolas"/>
                <w:color w:val="000000"/>
                <w:sz w:val="19"/>
                <w:szCs w:val="19"/>
                <w:lang w:val="en-US"/>
              </w:rPr>
              <w:t xml:space="preserve"> </w:t>
            </w:r>
            <w:proofErr w:type="gramStart"/>
            <w:r w:rsidRPr="003E6F59">
              <w:rPr>
                <w:rFonts w:ascii="Consolas" w:hAnsi="Consolas" w:cs="Consolas"/>
                <w:color w:val="808080"/>
                <w:sz w:val="19"/>
                <w:szCs w:val="19"/>
                <w:lang w:val="en-US"/>
              </w:rPr>
              <w:t>EXISTS(</w:t>
            </w:r>
            <w:proofErr w:type="gramEnd"/>
            <w:r w:rsidRPr="003E6F59">
              <w:rPr>
                <w:rFonts w:ascii="Consolas" w:hAnsi="Consolas" w:cs="Consolas"/>
                <w:color w:val="0000FF"/>
                <w:sz w:val="19"/>
                <w:szCs w:val="19"/>
                <w:lang w:val="en-US"/>
              </w:rPr>
              <w:t>SELECT</w:t>
            </w:r>
            <w:r w:rsidRPr="003E6F59">
              <w:rPr>
                <w:rFonts w:ascii="Consolas" w:hAnsi="Consolas" w:cs="Consolas"/>
                <w:color w:val="000000"/>
                <w:sz w:val="19"/>
                <w:szCs w:val="19"/>
                <w:lang w:val="en-US"/>
              </w:rPr>
              <w:t xml:space="preserve">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FROM</w:t>
            </w:r>
            <w:r w:rsidRPr="003E6F59">
              <w:rPr>
                <w:rFonts w:ascii="Consolas" w:hAnsi="Consolas" w:cs="Consolas"/>
                <w:color w:val="000000"/>
                <w:sz w:val="19"/>
                <w:szCs w:val="19"/>
                <w:lang w:val="en-US"/>
              </w:rPr>
              <w:t xml:space="preserve"> DELETED</w:t>
            </w:r>
            <w:r w:rsidRPr="003E6F59">
              <w:rPr>
                <w:rFonts w:ascii="Consolas" w:hAnsi="Consolas" w:cs="Consolas"/>
                <w:color w:val="808080"/>
                <w:sz w:val="19"/>
                <w:szCs w:val="19"/>
                <w:lang w:val="en-US"/>
              </w:rPr>
              <w:t>)</w:t>
            </w:r>
          </w:p>
          <w:p w14:paraId="0DB633CE"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 xml:space="preserve">    </w:t>
            </w:r>
            <w:proofErr w:type="gramStart"/>
            <w:r w:rsidRPr="003E6F59">
              <w:rPr>
                <w:rFonts w:ascii="Consolas" w:hAnsi="Consolas" w:cs="Consolas"/>
                <w:color w:val="0000FF"/>
                <w:sz w:val="19"/>
                <w:szCs w:val="19"/>
                <w:lang w:val="en-US"/>
              </w:rPr>
              <w:t>BEGIN</w:t>
            </w:r>
            <w:r w:rsidRPr="003E6F59">
              <w:rPr>
                <w:rFonts w:ascii="Consolas" w:hAnsi="Consolas" w:cs="Consolas"/>
                <w:color w:val="000000"/>
                <w:sz w:val="19"/>
                <w:szCs w:val="19"/>
                <w:lang w:val="en-US"/>
              </w:rPr>
              <w:t xml:space="preserve">  </w:t>
            </w:r>
            <w:r w:rsidRPr="003E6F59">
              <w:rPr>
                <w:rFonts w:ascii="Consolas" w:hAnsi="Consolas" w:cs="Consolas"/>
                <w:color w:val="008000"/>
                <w:sz w:val="19"/>
                <w:szCs w:val="19"/>
                <w:lang w:val="en-US"/>
              </w:rPr>
              <w:t>--</w:t>
            </w:r>
            <w:proofErr w:type="gramEnd"/>
            <w:r w:rsidRPr="003E6F59">
              <w:rPr>
                <w:rFonts w:ascii="Consolas" w:hAnsi="Consolas" w:cs="Consolas"/>
                <w:color w:val="008000"/>
                <w:sz w:val="19"/>
                <w:szCs w:val="19"/>
                <w:lang w:val="en-US"/>
              </w:rPr>
              <w:t xml:space="preserve"> Insert</w:t>
            </w:r>
          </w:p>
          <w:p w14:paraId="21EE1EC9"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 xml:space="preserve">        </w:t>
            </w:r>
            <w:r w:rsidRPr="003E6F59">
              <w:rPr>
                <w:rFonts w:ascii="Consolas" w:hAnsi="Consolas" w:cs="Consolas"/>
                <w:color w:val="FF00FF"/>
                <w:sz w:val="19"/>
                <w:szCs w:val="19"/>
                <w:lang w:val="en-US"/>
              </w:rPr>
              <w:t>UPDATE</w:t>
            </w:r>
            <w:r w:rsidRPr="003E6F59">
              <w:rPr>
                <w:rFonts w:ascii="Consolas" w:hAnsi="Consolas" w:cs="Consolas"/>
                <w:color w:val="000000"/>
                <w:sz w:val="19"/>
                <w:szCs w:val="19"/>
                <w:lang w:val="en-US"/>
              </w:rPr>
              <w:t xml:space="preserve"> Customer</w:t>
            </w:r>
            <w:r w:rsidRPr="003E6F59">
              <w:rPr>
                <w:rFonts w:ascii="Consolas" w:hAnsi="Consolas" w:cs="Consolas"/>
                <w:color w:val="808080"/>
                <w:sz w:val="19"/>
                <w:szCs w:val="19"/>
                <w:lang w:val="en-US"/>
              </w:rPr>
              <w:t>.</w:t>
            </w:r>
            <w:r w:rsidRPr="003E6F59">
              <w:rPr>
                <w:rFonts w:ascii="Consolas" w:hAnsi="Consolas" w:cs="Consolas"/>
                <w:color w:val="0000FF"/>
                <w:sz w:val="19"/>
                <w:szCs w:val="19"/>
                <w:lang w:val="en-US"/>
              </w:rPr>
              <w:t>Block</w:t>
            </w:r>
          </w:p>
          <w:p w14:paraId="471FBA4B"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SET</w:t>
            </w:r>
            <w:r w:rsidRPr="003E6F59">
              <w:rPr>
                <w:rFonts w:ascii="Consolas" w:hAnsi="Consolas" w:cs="Consolas"/>
                <w:color w:val="000000"/>
                <w:sz w:val="19"/>
                <w:szCs w:val="19"/>
                <w:lang w:val="en-US"/>
              </w:rPr>
              <w:t xml:space="preserve"> ModifiedDate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proofErr w:type="gramStart"/>
            <w:r w:rsidRPr="003E6F59">
              <w:rPr>
                <w:rFonts w:ascii="Consolas" w:hAnsi="Consolas" w:cs="Consolas"/>
                <w:color w:val="FF00FF"/>
                <w:sz w:val="19"/>
                <w:szCs w:val="19"/>
                <w:lang w:val="en-US"/>
              </w:rPr>
              <w:t>GETDATE</w:t>
            </w:r>
            <w:r w:rsidRPr="003E6F59">
              <w:rPr>
                <w:rFonts w:ascii="Consolas" w:hAnsi="Consolas" w:cs="Consolas"/>
                <w:color w:val="808080"/>
                <w:sz w:val="19"/>
                <w:szCs w:val="19"/>
                <w:lang w:val="en-US"/>
              </w:rPr>
              <w:t>(</w:t>
            </w:r>
            <w:proofErr w:type="gramEnd"/>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BlockDate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r w:rsidRPr="003E6F59">
              <w:rPr>
                <w:rFonts w:ascii="Consolas" w:hAnsi="Consolas" w:cs="Consolas"/>
                <w:color w:val="FF00FF"/>
                <w:sz w:val="19"/>
                <w:szCs w:val="19"/>
                <w:lang w:val="en-US"/>
              </w:rPr>
              <w:t>GETDATE</w:t>
            </w:r>
            <w:r w:rsidRPr="003E6F59">
              <w:rPr>
                <w:rFonts w:ascii="Consolas" w:hAnsi="Consolas" w:cs="Consolas"/>
                <w:color w:val="808080"/>
                <w:sz w:val="19"/>
                <w:szCs w:val="19"/>
                <w:lang w:val="en-US"/>
              </w:rPr>
              <w:t>()</w:t>
            </w:r>
          </w:p>
          <w:p w14:paraId="273AAEB5"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WHERE</w:t>
            </w:r>
            <w:r w:rsidRPr="003E6F59">
              <w:rPr>
                <w:rFonts w:ascii="Consolas" w:hAnsi="Consolas" w:cs="Consolas"/>
                <w:color w:val="000000"/>
                <w:sz w:val="19"/>
                <w:szCs w:val="19"/>
                <w:lang w:val="en-US"/>
              </w:rPr>
              <w:t xml:space="preserve"> Block_ID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@block_id</w:t>
            </w:r>
          </w:p>
          <w:p w14:paraId="114D18F8"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 xml:space="preserve">    </w:t>
            </w:r>
            <w:r w:rsidRPr="003E6F59">
              <w:rPr>
                <w:rFonts w:ascii="Consolas" w:hAnsi="Consolas" w:cs="Consolas"/>
                <w:color w:val="0000FF"/>
                <w:sz w:val="19"/>
                <w:szCs w:val="19"/>
                <w:lang w:val="en-US"/>
              </w:rPr>
              <w:t>END</w:t>
            </w:r>
          </w:p>
          <w:p w14:paraId="55C392F2"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proofErr w:type="gramStart"/>
            <w:r w:rsidRPr="003E6F59">
              <w:rPr>
                <w:rFonts w:ascii="Consolas" w:hAnsi="Consolas" w:cs="Consolas"/>
                <w:color w:val="0000FF"/>
                <w:sz w:val="19"/>
                <w:szCs w:val="19"/>
                <w:lang w:val="en-US"/>
              </w:rPr>
              <w:t>ELSE</w:t>
            </w:r>
            <w:r w:rsidRPr="003E6F59">
              <w:rPr>
                <w:rFonts w:ascii="Consolas" w:hAnsi="Consolas" w:cs="Consolas"/>
                <w:color w:val="000000"/>
                <w:sz w:val="19"/>
                <w:szCs w:val="19"/>
                <w:lang w:val="en-US"/>
              </w:rPr>
              <w:t xml:space="preserve">  </w:t>
            </w:r>
            <w:r w:rsidRPr="003E6F59">
              <w:rPr>
                <w:rFonts w:ascii="Consolas" w:hAnsi="Consolas" w:cs="Consolas"/>
                <w:color w:val="008000"/>
                <w:sz w:val="19"/>
                <w:szCs w:val="19"/>
                <w:lang w:val="en-US"/>
              </w:rPr>
              <w:t>--</w:t>
            </w:r>
            <w:proofErr w:type="gramEnd"/>
            <w:r w:rsidRPr="003E6F59">
              <w:rPr>
                <w:rFonts w:ascii="Consolas" w:hAnsi="Consolas" w:cs="Consolas"/>
                <w:color w:val="008000"/>
                <w:sz w:val="19"/>
                <w:szCs w:val="19"/>
                <w:lang w:val="en-US"/>
              </w:rPr>
              <w:t xml:space="preserve"> Update</w:t>
            </w:r>
          </w:p>
          <w:p w14:paraId="4AE9383D"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BEGIN</w:t>
            </w:r>
          </w:p>
          <w:p w14:paraId="701F4C55"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00"/>
                <w:sz w:val="19"/>
                <w:szCs w:val="19"/>
                <w:lang w:val="en-US"/>
              </w:rPr>
              <w:tab/>
            </w:r>
            <w:r w:rsidRPr="003E6F59">
              <w:rPr>
                <w:rFonts w:ascii="Consolas" w:hAnsi="Consolas" w:cs="Consolas"/>
                <w:color w:val="FF00FF"/>
                <w:sz w:val="19"/>
                <w:szCs w:val="19"/>
                <w:lang w:val="en-US"/>
              </w:rPr>
              <w:t>UPDATE</w:t>
            </w:r>
            <w:r w:rsidRPr="003E6F59">
              <w:rPr>
                <w:rFonts w:ascii="Consolas" w:hAnsi="Consolas" w:cs="Consolas"/>
                <w:color w:val="000000"/>
                <w:sz w:val="19"/>
                <w:szCs w:val="19"/>
                <w:lang w:val="en-US"/>
              </w:rPr>
              <w:t xml:space="preserve"> Customer</w:t>
            </w:r>
            <w:r w:rsidRPr="003E6F59">
              <w:rPr>
                <w:rFonts w:ascii="Consolas" w:hAnsi="Consolas" w:cs="Consolas"/>
                <w:color w:val="808080"/>
                <w:sz w:val="19"/>
                <w:szCs w:val="19"/>
                <w:lang w:val="en-US"/>
              </w:rPr>
              <w:t>.</w:t>
            </w:r>
            <w:r w:rsidRPr="003E6F59">
              <w:rPr>
                <w:rFonts w:ascii="Consolas" w:hAnsi="Consolas" w:cs="Consolas"/>
                <w:color w:val="0000FF"/>
                <w:sz w:val="19"/>
                <w:szCs w:val="19"/>
                <w:lang w:val="en-US"/>
              </w:rPr>
              <w:t>Block</w:t>
            </w:r>
          </w:p>
          <w:p w14:paraId="7BC0405A"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SET</w:t>
            </w:r>
            <w:r w:rsidRPr="003E6F59">
              <w:rPr>
                <w:rFonts w:ascii="Consolas" w:hAnsi="Consolas" w:cs="Consolas"/>
                <w:color w:val="000000"/>
                <w:sz w:val="19"/>
                <w:szCs w:val="19"/>
                <w:lang w:val="en-US"/>
              </w:rPr>
              <w:t xml:space="preserve"> ModifiedDate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w:t>
            </w:r>
            <w:proofErr w:type="gramStart"/>
            <w:r w:rsidRPr="003E6F59">
              <w:rPr>
                <w:rFonts w:ascii="Consolas" w:hAnsi="Consolas" w:cs="Consolas"/>
                <w:color w:val="FF00FF"/>
                <w:sz w:val="19"/>
                <w:szCs w:val="19"/>
                <w:lang w:val="en-US"/>
              </w:rPr>
              <w:t>GETDATE</w:t>
            </w:r>
            <w:r w:rsidRPr="003E6F59">
              <w:rPr>
                <w:rFonts w:ascii="Consolas" w:hAnsi="Consolas" w:cs="Consolas"/>
                <w:color w:val="808080"/>
                <w:sz w:val="19"/>
                <w:szCs w:val="19"/>
                <w:lang w:val="en-US"/>
              </w:rPr>
              <w:t>(</w:t>
            </w:r>
            <w:proofErr w:type="gramEnd"/>
            <w:r w:rsidRPr="003E6F59">
              <w:rPr>
                <w:rFonts w:ascii="Consolas" w:hAnsi="Consolas" w:cs="Consolas"/>
                <w:color w:val="808080"/>
                <w:sz w:val="19"/>
                <w:szCs w:val="19"/>
                <w:lang w:val="en-US"/>
              </w:rPr>
              <w:t>)</w:t>
            </w:r>
          </w:p>
          <w:p w14:paraId="1971B70E"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WHERE</w:t>
            </w:r>
            <w:r w:rsidRPr="003E6F59">
              <w:rPr>
                <w:rFonts w:ascii="Consolas" w:hAnsi="Consolas" w:cs="Consolas"/>
                <w:color w:val="000000"/>
                <w:sz w:val="19"/>
                <w:szCs w:val="19"/>
                <w:lang w:val="en-US"/>
              </w:rPr>
              <w:t xml:space="preserve"> Block_ID </w:t>
            </w:r>
            <w:r w:rsidRPr="003E6F59">
              <w:rPr>
                <w:rFonts w:ascii="Consolas" w:hAnsi="Consolas" w:cs="Consolas"/>
                <w:color w:val="808080"/>
                <w:sz w:val="19"/>
                <w:szCs w:val="19"/>
                <w:lang w:val="en-US"/>
              </w:rPr>
              <w:t>=</w:t>
            </w:r>
            <w:r w:rsidRPr="003E6F59">
              <w:rPr>
                <w:rFonts w:ascii="Consolas" w:hAnsi="Consolas" w:cs="Consolas"/>
                <w:color w:val="000000"/>
                <w:sz w:val="19"/>
                <w:szCs w:val="19"/>
                <w:lang w:val="en-US"/>
              </w:rPr>
              <w:t xml:space="preserve"> @block_id</w:t>
            </w:r>
          </w:p>
          <w:p w14:paraId="3A885F64"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r w:rsidRPr="003E6F59">
              <w:rPr>
                <w:rFonts w:ascii="Consolas" w:hAnsi="Consolas" w:cs="Consolas"/>
                <w:color w:val="000000"/>
                <w:sz w:val="19"/>
                <w:szCs w:val="19"/>
                <w:lang w:val="en-US"/>
              </w:rPr>
              <w:tab/>
            </w:r>
            <w:r w:rsidRPr="003E6F59">
              <w:rPr>
                <w:rFonts w:ascii="Consolas" w:hAnsi="Consolas" w:cs="Consolas"/>
                <w:color w:val="0000FF"/>
                <w:sz w:val="19"/>
                <w:szCs w:val="19"/>
                <w:lang w:val="en-US"/>
              </w:rPr>
              <w:t>END</w:t>
            </w:r>
          </w:p>
          <w:p w14:paraId="1CC047DC" w14:textId="77777777" w:rsidR="003E6F59" w:rsidRPr="003E6F59" w:rsidRDefault="003E6F59" w:rsidP="003E6F59">
            <w:pPr>
              <w:autoSpaceDE w:val="0"/>
              <w:autoSpaceDN w:val="0"/>
              <w:adjustRightInd w:val="0"/>
              <w:spacing w:after="0" w:line="240" w:lineRule="auto"/>
              <w:rPr>
                <w:rFonts w:ascii="Consolas" w:hAnsi="Consolas" w:cs="Consolas"/>
                <w:color w:val="000000"/>
                <w:sz w:val="19"/>
                <w:szCs w:val="19"/>
                <w:lang w:val="en-US"/>
              </w:rPr>
            </w:pPr>
          </w:p>
          <w:p w14:paraId="52FB87B0" w14:textId="1791962C" w:rsidR="002C5578" w:rsidRPr="003E6F59" w:rsidRDefault="003E6F59" w:rsidP="003E6F59">
            <w:pPr>
              <w:spacing w:after="120" w:line="360" w:lineRule="auto"/>
              <w:jc w:val="both"/>
              <w:rPr>
                <w:rFonts w:asciiTheme="majorHAnsi" w:eastAsia="Times New Roman" w:hAnsiTheme="majorHAnsi" w:cstheme="majorHAnsi"/>
                <w:color w:val="000000"/>
                <w:sz w:val="26"/>
                <w:szCs w:val="26"/>
                <w:lang w:val="en-US"/>
              </w:rPr>
            </w:pPr>
            <w:r w:rsidRPr="003E6F59">
              <w:rPr>
                <w:rFonts w:ascii="Consolas" w:hAnsi="Consolas" w:cs="Consolas"/>
                <w:color w:val="0000FF"/>
                <w:sz w:val="19"/>
                <w:szCs w:val="19"/>
                <w:lang w:val="en-US"/>
              </w:rPr>
              <w:t>END</w:t>
            </w:r>
          </w:p>
        </w:tc>
        <w:tc>
          <w:tcPr>
            <w:tcW w:w="419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39FE95AE" w14:textId="77777777" w:rsidR="002C5578" w:rsidRDefault="00BA6606" w:rsidP="00D51F45">
            <w:pPr>
              <w:spacing w:after="120" w:line="36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Thực hiện lệnh sau khi Insert vào bảng Customer.Block</w:t>
            </w:r>
          </w:p>
          <w:p w14:paraId="60DD36A5" w14:textId="7EE3AFCF" w:rsidR="00BA6606" w:rsidRDefault="00BA6606" w:rsidP="00BA6606">
            <w:pPr>
              <w:pStyle w:val="ListParagraph"/>
              <w:numPr>
                <w:ilvl w:val="0"/>
                <w:numId w:val="4"/>
              </w:numPr>
              <w:spacing w:after="120" w:line="36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Nếu là Insert Block thì đặt giá trị ModifiedDate và BlockDate là ngay lúc đó</w:t>
            </w:r>
            <w:r w:rsidR="00E567C7">
              <w:rPr>
                <w:rFonts w:asciiTheme="majorHAnsi" w:eastAsia="Times New Roman" w:hAnsiTheme="majorHAnsi" w:cstheme="majorHAnsi"/>
                <w:color w:val="000000"/>
                <w:sz w:val="26"/>
                <w:szCs w:val="26"/>
                <w:lang w:val="en-US"/>
              </w:rPr>
              <w:t>.</w:t>
            </w:r>
          </w:p>
          <w:p w14:paraId="16914215" w14:textId="532DE101" w:rsidR="00BA6606" w:rsidRPr="00BA6606" w:rsidRDefault="00BA6606" w:rsidP="00BA6606">
            <w:pPr>
              <w:pStyle w:val="ListParagraph"/>
              <w:numPr>
                <w:ilvl w:val="0"/>
                <w:numId w:val="4"/>
              </w:numPr>
              <w:spacing w:after="120" w:line="36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Nếu là chỉnh sửa thì thay đổi ModifiedDate</w:t>
            </w:r>
            <w:r w:rsidR="00E567C7">
              <w:rPr>
                <w:rFonts w:asciiTheme="majorHAnsi" w:eastAsia="Times New Roman" w:hAnsiTheme="majorHAnsi" w:cstheme="majorHAnsi"/>
                <w:color w:val="000000"/>
                <w:sz w:val="26"/>
                <w:szCs w:val="26"/>
                <w:lang w:val="en-US"/>
              </w:rPr>
              <w:t>.</w:t>
            </w:r>
          </w:p>
        </w:tc>
      </w:tr>
      <w:tr w:rsidR="002C5578" w:rsidRPr="002376B7" w14:paraId="083B5C9B" w14:textId="77777777" w:rsidTr="00ED1CD1">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7F3C940D" w14:textId="77777777" w:rsidR="002C5578" w:rsidRPr="002376B7" w:rsidRDefault="002C5578" w:rsidP="00D51F45">
            <w:pPr>
              <w:spacing w:after="120" w:line="360" w:lineRule="auto"/>
              <w:jc w:val="both"/>
              <w:rPr>
                <w:rFonts w:asciiTheme="majorHAnsi" w:eastAsia="Times New Roman" w:hAnsiTheme="majorHAnsi" w:cstheme="majorHAnsi"/>
                <w:b/>
                <w:bCs/>
                <w:color w:val="000000"/>
                <w:sz w:val="26"/>
                <w:szCs w:val="26"/>
                <w:lang w:val="en-US"/>
              </w:rPr>
            </w:pPr>
            <w:r>
              <w:rPr>
                <w:rFonts w:asciiTheme="majorHAnsi" w:eastAsia="Times New Roman" w:hAnsiTheme="majorHAnsi" w:cstheme="majorHAnsi"/>
                <w:b/>
                <w:bCs/>
                <w:color w:val="000000"/>
                <w:sz w:val="26"/>
                <w:szCs w:val="26"/>
                <w:lang w:val="en-US"/>
              </w:rPr>
              <w:lastRenderedPageBreak/>
              <w:t>3</w:t>
            </w:r>
          </w:p>
        </w:tc>
        <w:tc>
          <w:tcPr>
            <w:tcW w:w="5440"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275A770A"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FF"/>
                <w:sz w:val="19"/>
                <w:szCs w:val="19"/>
                <w:lang w:val="en-US"/>
              </w:rPr>
              <w:t>ALTER</w:t>
            </w: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TRIGGER</w:t>
            </w:r>
            <w:r w:rsidRPr="00E80751">
              <w:rPr>
                <w:rFonts w:ascii="Consolas" w:hAnsi="Consolas" w:cs="Consolas"/>
                <w:color w:val="000000"/>
                <w:sz w:val="19"/>
                <w:szCs w:val="19"/>
                <w:lang w:val="en-US"/>
              </w:rPr>
              <w:t xml:space="preserve"> [Customer</w:t>
            </w:r>
            <w:proofErr w:type="gramStart"/>
            <w:r w:rsidRPr="00E80751">
              <w:rPr>
                <w:rFonts w:ascii="Consolas" w:hAnsi="Consolas" w:cs="Consolas"/>
                <w:color w:val="000000"/>
                <w:sz w:val="19"/>
                <w:szCs w:val="19"/>
                <w:lang w:val="en-US"/>
              </w:rPr>
              <w:t>]</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w:t>
            </w:r>
            <w:proofErr w:type="gramEnd"/>
            <w:r w:rsidRPr="00E80751">
              <w:rPr>
                <w:rFonts w:ascii="Consolas" w:hAnsi="Consolas" w:cs="Consolas"/>
                <w:color w:val="000000"/>
                <w:sz w:val="19"/>
                <w:szCs w:val="19"/>
                <w:lang w:val="en-US"/>
              </w:rPr>
              <w:t xml:space="preserve">tgr_Customer.PhoneNumber_InsertUpdate] </w:t>
            </w:r>
            <w:r w:rsidRPr="00E80751">
              <w:rPr>
                <w:rFonts w:ascii="Consolas" w:hAnsi="Consolas" w:cs="Consolas"/>
                <w:color w:val="0000FF"/>
                <w:sz w:val="19"/>
                <w:szCs w:val="19"/>
                <w:lang w:val="en-US"/>
              </w:rPr>
              <w:t>ON</w:t>
            </w:r>
            <w:r w:rsidRPr="00E80751">
              <w:rPr>
                <w:rFonts w:ascii="Consolas" w:hAnsi="Consolas" w:cs="Consolas"/>
                <w:color w:val="000000"/>
                <w:sz w:val="19"/>
                <w:szCs w:val="19"/>
                <w:lang w:val="en-US"/>
              </w:rPr>
              <w:t xml:space="preserve">  [Customer]</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[PhoneNumber]</w:t>
            </w:r>
          </w:p>
          <w:p w14:paraId="54958915"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AFTER</w:t>
            </w: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INSERT</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w:t>
            </w:r>
            <w:r w:rsidRPr="00E80751">
              <w:rPr>
                <w:rFonts w:ascii="Consolas" w:hAnsi="Consolas" w:cs="Consolas"/>
                <w:color w:val="FF00FF"/>
                <w:sz w:val="19"/>
                <w:szCs w:val="19"/>
                <w:lang w:val="en-US"/>
              </w:rPr>
              <w:t>UPDATE</w:t>
            </w:r>
          </w:p>
          <w:p w14:paraId="07B8CB4A"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FF"/>
                <w:sz w:val="19"/>
                <w:szCs w:val="19"/>
                <w:lang w:val="en-US"/>
              </w:rPr>
              <w:t>AS</w:t>
            </w:r>
            <w:r w:rsidRPr="00E80751">
              <w:rPr>
                <w:rFonts w:ascii="Consolas" w:hAnsi="Consolas" w:cs="Consolas"/>
                <w:color w:val="000000"/>
                <w:sz w:val="19"/>
                <w:szCs w:val="19"/>
                <w:lang w:val="en-US"/>
              </w:rPr>
              <w:t xml:space="preserve"> </w:t>
            </w:r>
          </w:p>
          <w:p w14:paraId="575B957F"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FF"/>
                <w:sz w:val="19"/>
                <w:szCs w:val="19"/>
                <w:lang w:val="en-US"/>
              </w:rPr>
              <w:t>BEGIN</w:t>
            </w:r>
          </w:p>
          <w:p w14:paraId="6F830B24"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SET</w:t>
            </w: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NOCOUNT</w:t>
            </w: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ON</w:t>
            </w:r>
            <w:r w:rsidRPr="00E80751">
              <w:rPr>
                <w:rFonts w:ascii="Consolas" w:hAnsi="Consolas" w:cs="Consolas"/>
                <w:color w:val="808080"/>
                <w:sz w:val="19"/>
                <w:szCs w:val="19"/>
                <w:lang w:val="en-US"/>
              </w:rPr>
              <w:t>;</w:t>
            </w:r>
          </w:p>
          <w:p w14:paraId="114F5466"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p>
          <w:p w14:paraId="2B658B52"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DECLARE</w:t>
            </w:r>
            <w:r w:rsidRPr="00E80751">
              <w:rPr>
                <w:rFonts w:ascii="Consolas" w:hAnsi="Consolas" w:cs="Consolas"/>
                <w:color w:val="000000"/>
                <w:sz w:val="19"/>
                <w:szCs w:val="19"/>
                <w:lang w:val="en-US"/>
              </w:rPr>
              <w:t xml:space="preserve"> @cus_id </w:t>
            </w:r>
            <w:r w:rsidRPr="00E80751">
              <w:rPr>
                <w:rFonts w:ascii="Consolas" w:hAnsi="Consolas" w:cs="Consolas"/>
                <w:color w:val="0000FF"/>
                <w:sz w:val="19"/>
                <w:szCs w:val="19"/>
                <w:lang w:val="en-US"/>
              </w:rPr>
              <w:t>int</w:t>
            </w:r>
            <w:r w:rsidRPr="00E80751">
              <w:rPr>
                <w:rFonts w:ascii="Consolas" w:hAnsi="Consolas" w:cs="Consolas"/>
                <w:color w:val="808080"/>
                <w:sz w:val="19"/>
                <w:szCs w:val="19"/>
                <w:lang w:val="en-US"/>
              </w:rPr>
              <w:t>;</w:t>
            </w:r>
          </w:p>
          <w:p w14:paraId="719EA074"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DECLARE</w:t>
            </w:r>
            <w:r w:rsidRPr="00E80751">
              <w:rPr>
                <w:rFonts w:ascii="Consolas" w:hAnsi="Consolas" w:cs="Consolas"/>
                <w:color w:val="000000"/>
                <w:sz w:val="19"/>
                <w:szCs w:val="19"/>
                <w:lang w:val="en-US"/>
              </w:rPr>
              <w:t xml:space="preserve"> @pho_id </w:t>
            </w:r>
            <w:proofErr w:type="gramStart"/>
            <w:r w:rsidRPr="00E80751">
              <w:rPr>
                <w:rFonts w:ascii="Consolas" w:hAnsi="Consolas" w:cs="Consolas"/>
                <w:color w:val="0000FF"/>
                <w:sz w:val="19"/>
                <w:szCs w:val="19"/>
                <w:lang w:val="en-US"/>
              </w:rPr>
              <w:t>varchar</w:t>
            </w:r>
            <w:r w:rsidRPr="00E80751">
              <w:rPr>
                <w:rFonts w:ascii="Consolas" w:hAnsi="Consolas" w:cs="Consolas"/>
                <w:color w:val="808080"/>
                <w:sz w:val="19"/>
                <w:szCs w:val="19"/>
                <w:lang w:val="en-US"/>
              </w:rPr>
              <w:t>(</w:t>
            </w:r>
            <w:proofErr w:type="gramEnd"/>
            <w:r w:rsidRPr="00E80751">
              <w:rPr>
                <w:rFonts w:ascii="Consolas" w:hAnsi="Consolas" w:cs="Consolas"/>
                <w:color w:val="000000"/>
                <w:sz w:val="19"/>
                <w:szCs w:val="19"/>
                <w:lang w:val="en-US"/>
              </w:rPr>
              <w:t>20</w:t>
            </w:r>
            <w:r w:rsidRPr="00E80751">
              <w:rPr>
                <w:rFonts w:ascii="Consolas" w:hAnsi="Consolas" w:cs="Consolas"/>
                <w:color w:val="808080"/>
                <w:sz w:val="19"/>
                <w:szCs w:val="19"/>
                <w:lang w:val="en-US"/>
              </w:rPr>
              <w:t>);</w:t>
            </w:r>
          </w:p>
          <w:p w14:paraId="6D7E6FE8"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p>
          <w:p w14:paraId="26981B88"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SELECT</w:t>
            </w:r>
            <w:r w:rsidRPr="00E80751">
              <w:rPr>
                <w:rFonts w:ascii="Consolas" w:hAnsi="Consolas" w:cs="Consolas"/>
                <w:color w:val="000000"/>
                <w:sz w:val="19"/>
                <w:szCs w:val="19"/>
                <w:lang w:val="en-US"/>
              </w:rPr>
              <w:t xml:space="preserve"> @cus_id </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w:t>
            </w:r>
            <w:proofErr w:type="gramStart"/>
            <w:r w:rsidRPr="00E80751">
              <w:rPr>
                <w:rFonts w:ascii="Consolas" w:hAnsi="Consolas" w:cs="Consolas"/>
                <w:color w:val="000000"/>
                <w:sz w:val="19"/>
                <w:szCs w:val="19"/>
                <w:lang w:val="en-US"/>
              </w:rPr>
              <w:t>i</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Customer</w:t>
            </w:r>
            <w:proofErr w:type="gramEnd"/>
            <w:r w:rsidRPr="00E80751">
              <w:rPr>
                <w:rFonts w:ascii="Consolas" w:hAnsi="Consolas" w:cs="Consolas"/>
                <w:color w:val="000000"/>
                <w:sz w:val="19"/>
                <w:szCs w:val="19"/>
                <w:lang w:val="en-US"/>
              </w:rPr>
              <w:t xml:space="preserve">_ID </w:t>
            </w:r>
            <w:r w:rsidRPr="00E80751">
              <w:rPr>
                <w:rFonts w:ascii="Consolas" w:hAnsi="Consolas" w:cs="Consolas"/>
                <w:color w:val="0000FF"/>
                <w:sz w:val="19"/>
                <w:szCs w:val="19"/>
                <w:lang w:val="en-US"/>
              </w:rPr>
              <w:t>FROM</w:t>
            </w:r>
            <w:r w:rsidRPr="00E80751">
              <w:rPr>
                <w:rFonts w:ascii="Consolas" w:hAnsi="Consolas" w:cs="Consolas"/>
                <w:color w:val="000000"/>
                <w:sz w:val="19"/>
                <w:szCs w:val="19"/>
                <w:lang w:val="en-US"/>
              </w:rPr>
              <w:t xml:space="preserve"> inserted i</w:t>
            </w:r>
            <w:r w:rsidRPr="00E80751">
              <w:rPr>
                <w:rFonts w:ascii="Consolas" w:hAnsi="Consolas" w:cs="Consolas"/>
                <w:color w:val="808080"/>
                <w:sz w:val="19"/>
                <w:szCs w:val="19"/>
                <w:lang w:val="en-US"/>
              </w:rPr>
              <w:t>;</w:t>
            </w:r>
          </w:p>
          <w:p w14:paraId="3464FAD0"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SELECT</w:t>
            </w:r>
            <w:r w:rsidRPr="00E80751">
              <w:rPr>
                <w:rFonts w:ascii="Consolas" w:hAnsi="Consolas" w:cs="Consolas"/>
                <w:color w:val="000000"/>
                <w:sz w:val="19"/>
                <w:szCs w:val="19"/>
                <w:lang w:val="en-US"/>
              </w:rPr>
              <w:t xml:space="preserve"> @pho_id </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w:t>
            </w:r>
            <w:proofErr w:type="gramStart"/>
            <w:r w:rsidRPr="00E80751">
              <w:rPr>
                <w:rFonts w:ascii="Consolas" w:hAnsi="Consolas" w:cs="Consolas"/>
                <w:color w:val="000000"/>
                <w:sz w:val="19"/>
                <w:szCs w:val="19"/>
                <w:lang w:val="en-US"/>
              </w:rPr>
              <w:t>i</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PhoneNumber</w:t>
            </w:r>
            <w:proofErr w:type="gramEnd"/>
            <w:r w:rsidRPr="00E80751">
              <w:rPr>
                <w:rFonts w:ascii="Consolas" w:hAnsi="Consolas" w:cs="Consolas"/>
                <w:color w:val="000000"/>
                <w:sz w:val="19"/>
                <w:szCs w:val="19"/>
                <w:lang w:val="en-US"/>
              </w:rPr>
              <w:t xml:space="preserve"> </w:t>
            </w:r>
            <w:r w:rsidRPr="00E80751">
              <w:rPr>
                <w:rFonts w:ascii="Consolas" w:hAnsi="Consolas" w:cs="Consolas"/>
                <w:color w:val="0000FF"/>
                <w:sz w:val="19"/>
                <w:szCs w:val="19"/>
                <w:lang w:val="en-US"/>
              </w:rPr>
              <w:t>FROM</w:t>
            </w:r>
            <w:r w:rsidRPr="00E80751">
              <w:rPr>
                <w:rFonts w:ascii="Consolas" w:hAnsi="Consolas" w:cs="Consolas"/>
                <w:color w:val="000000"/>
                <w:sz w:val="19"/>
                <w:szCs w:val="19"/>
                <w:lang w:val="en-US"/>
              </w:rPr>
              <w:t xml:space="preserve"> inserted i</w:t>
            </w:r>
            <w:r w:rsidRPr="00E80751">
              <w:rPr>
                <w:rFonts w:ascii="Consolas" w:hAnsi="Consolas" w:cs="Consolas"/>
                <w:color w:val="808080"/>
                <w:sz w:val="19"/>
                <w:szCs w:val="19"/>
                <w:lang w:val="en-US"/>
              </w:rPr>
              <w:t>;</w:t>
            </w:r>
          </w:p>
          <w:p w14:paraId="20F6BF34"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p>
          <w:p w14:paraId="3511E5DD"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p>
          <w:p w14:paraId="0AAC1D10"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 xml:space="preserve">        </w:t>
            </w:r>
            <w:r w:rsidRPr="00E80751">
              <w:rPr>
                <w:rFonts w:ascii="Consolas" w:hAnsi="Consolas" w:cs="Consolas"/>
                <w:color w:val="FF00FF"/>
                <w:sz w:val="19"/>
                <w:szCs w:val="19"/>
                <w:lang w:val="en-US"/>
              </w:rPr>
              <w:t>UPDATE</w:t>
            </w:r>
            <w:r w:rsidRPr="00E80751">
              <w:rPr>
                <w:rFonts w:ascii="Consolas" w:hAnsi="Consolas" w:cs="Consolas"/>
                <w:color w:val="000000"/>
                <w:sz w:val="19"/>
                <w:szCs w:val="19"/>
                <w:lang w:val="en-US"/>
              </w:rPr>
              <w:t xml:space="preserve"> Customer</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PhoneNumber</w:t>
            </w:r>
          </w:p>
          <w:p w14:paraId="07E3B71F"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SET</w:t>
            </w:r>
            <w:r w:rsidRPr="00E80751">
              <w:rPr>
                <w:rFonts w:ascii="Consolas" w:hAnsi="Consolas" w:cs="Consolas"/>
                <w:color w:val="000000"/>
                <w:sz w:val="19"/>
                <w:szCs w:val="19"/>
                <w:lang w:val="en-US"/>
              </w:rPr>
              <w:t xml:space="preserve"> ModifiedDate </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w:t>
            </w:r>
            <w:proofErr w:type="gramStart"/>
            <w:r w:rsidRPr="00E80751">
              <w:rPr>
                <w:rFonts w:ascii="Consolas" w:hAnsi="Consolas" w:cs="Consolas"/>
                <w:color w:val="FF00FF"/>
                <w:sz w:val="19"/>
                <w:szCs w:val="19"/>
                <w:lang w:val="en-US"/>
              </w:rPr>
              <w:t>GETDATE</w:t>
            </w:r>
            <w:r w:rsidRPr="00E80751">
              <w:rPr>
                <w:rFonts w:ascii="Consolas" w:hAnsi="Consolas" w:cs="Consolas"/>
                <w:color w:val="808080"/>
                <w:sz w:val="19"/>
                <w:szCs w:val="19"/>
                <w:lang w:val="en-US"/>
              </w:rPr>
              <w:t>(</w:t>
            </w:r>
            <w:proofErr w:type="gramEnd"/>
            <w:r w:rsidRPr="00E80751">
              <w:rPr>
                <w:rFonts w:ascii="Consolas" w:hAnsi="Consolas" w:cs="Consolas"/>
                <w:color w:val="808080"/>
                <w:sz w:val="19"/>
                <w:szCs w:val="19"/>
                <w:lang w:val="en-US"/>
              </w:rPr>
              <w:t>)</w:t>
            </w:r>
          </w:p>
          <w:p w14:paraId="45F4DE9A" w14:textId="77777777" w:rsidR="00E80751" w:rsidRPr="00E80751" w:rsidRDefault="00E80751" w:rsidP="00E80751">
            <w:pPr>
              <w:autoSpaceDE w:val="0"/>
              <w:autoSpaceDN w:val="0"/>
              <w:adjustRightInd w:val="0"/>
              <w:spacing w:after="0" w:line="240" w:lineRule="auto"/>
              <w:rPr>
                <w:rFonts w:ascii="Consolas" w:hAnsi="Consolas" w:cs="Consolas"/>
                <w:color w:val="000000"/>
                <w:sz w:val="19"/>
                <w:szCs w:val="19"/>
                <w:lang w:val="en-US"/>
              </w:rPr>
            </w:pPr>
            <w:r w:rsidRPr="00E80751">
              <w:rPr>
                <w:rFonts w:ascii="Consolas" w:hAnsi="Consolas" w:cs="Consolas"/>
                <w:color w:val="000000"/>
                <w:sz w:val="19"/>
                <w:szCs w:val="19"/>
                <w:lang w:val="en-US"/>
              </w:rPr>
              <w:tab/>
            </w:r>
            <w:r w:rsidRPr="00E80751">
              <w:rPr>
                <w:rFonts w:ascii="Consolas" w:hAnsi="Consolas" w:cs="Consolas"/>
                <w:color w:val="000000"/>
                <w:sz w:val="19"/>
                <w:szCs w:val="19"/>
                <w:lang w:val="en-US"/>
              </w:rPr>
              <w:tab/>
            </w:r>
            <w:r w:rsidRPr="00E80751">
              <w:rPr>
                <w:rFonts w:ascii="Consolas" w:hAnsi="Consolas" w:cs="Consolas"/>
                <w:color w:val="0000FF"/>
                <w:sz w:val="19"/>
                <w:szCs w:val="19"/>
                <w:lang w:val="en-US"/>
              </w:rPr>
              <w:t>WHERE</w:t>
            </w:r>
            <w:r w:rsidRPr="00E80751">
              <w:rPr>
                <w:rFonts w:ascii="Consolas" w:hAnsi="Consolas" w:cs="Consolas"/>
                <w:color w:val="000000"/>
                <w:sz w:val="19"/>
                <w:szCs w:val="19"/>
                <w:lang w:val="en-US"/>
              </w:rPr>
              <w:t xml:space="preserve"> Customer_ID </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@cus_id </w:t>
            </w:r>
            <w:r w:rsidRPr="00E80751">
              <w:rPr>
                <w:rFonts w:ascii="Consolas" w:hAnsi="Consolas" w:cs="Consolas"/>
                <w:color w:val="808080"/>
                <w:sz w:val="19"/>
                <w:szCs w:val="19"/>
                <w:lang w:val="en-US"/>
              </w:rPr>
              <w:t>AND</w:t>
            </w:r>
            <w:r w:rsidRPr="00E80751">
              <w:rPr>
                <w:rFonts w:ascii="Consolas" w:hAnsi="Consolas" w:cs="Consolas"/>
                <w:color w:val="000000"/>
                <w:sz w:val="19"/>
                <w:szCs w:val="19"/>
                <w:lang w:val="en-US"/>
              </w:rPr>
              <w:t xml:space="preserve"> PhoneNumber </w:t>
            </w:r>
            <w:r w:rsidRPr="00E80751">
              <w:rPr>
                <w:rFonts w:ascii="Consolas" w:hAnsi="Consolas" w:cs="Consolas"/>
                <w:color w:val="808080"/>
                <w:sz w:val="19"/>
                <w:szCs w:val="19"/>
                <w:lang w:val="en-US"/>
              </w:rPr>
              <w:t>=</w:t>
            </w:r>
            <w:r w:rsidRPr="00E80751">
              <w:rPr>
                <w:rFonts w:ascii="Consolas" w:hAnsi="Consolas" w:cs="Consolas"/>
                <w:color w:val="000000"/>
                <w:sz w:val="19"/>
                <w:szCs w:val="19"/>
                <w:lang w:val="en-US"/>
              </w:rPr>
              <w:t xml:space="preserve"> @pho_id</w:t>
            </w:r>
          </w:p>
          <w:p w14:paraId="5208C430" w14:textId="5E0C9894" w:rsidR="002C5578" w:rsidRPr="00E80751" w:rsidRDefault="00E80751" w:rsidP="00E80751">
            <w:pPr>
              <w:spacing w:after="120" w:line="360" w:lineRule="auto"/>
              <w:jc w:val="both"/>
              <w:rPr>
                <w:rFonts w:asciiTheme="majorHAnsi" w:eastAsia="Times New Roman" w:hAnsiTheme="majorHAnsi" w:cstheme="majorHAnsi"/>
                <w:color w:val="000000"/>
                <w:sz w:val="26"/>
                <w:szCs w:val="26"/>
                <w:lang w:val="en-US"/>
              </w:rPr>
            </w:pPr>
            <w:r w:rsidRPr="00E80751">
              <w:rPr>
                <w:rFonts w:ascii="Consolas" w:hAnsi="Consolas" w:cs="Consolas"/>
                <w:color w:val="0000FF"/>
                <w:sz w:val="19"/>
                <w:szCs w:val="19"/>
                <w:lang w:val="en-US"/>
              </w:rPr>
              <w:t>END</w:t>
            </w:r>
          </w:p>
        </w:tc>
        <w:tc>
          <w:tcPr>
            <w:tcW w:w="419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vAlign w:val="center"/>
          </w:tcPr>
          <w:p w14:paraId="355B3CE1" w14:textId="56D54302" w:rsidR="002C5578" w:rsidRPr="002376B7" w:rsidRDefault="00E80751" w:rsidP="00D51F45">
            <w:pPr>
              <w:spacing w:after="120" w:line="360" w:lineRule="auto"/>
              <w:jc w:val="both"/>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Chèn ngày chỉnh sửa vào bảng PhoneNumber sau khi Insert</w:t>
            </w:r>
            <w:r w:rsidR="00E567C7">
              <w:rPr>
                <w:rFonts w:asciiTheme="majorHAnsi" w:eastAsia="Times New Roman" w:hAnsiTheme="majorHAnsi" w:cstheme="majorHAnsi"/>
                <w:color w:val="000000"/>
                <w:sz w:val="26"/>
                <w:szCs w:val="26"/>
                <w:lang w:val="en-US"/>
              </w:rPr>
              <w:t>.</w:t>
            </w:r>
          </w:p>
        </w:tc>
      </w:tr>
    </w:tbl>
    <w:p w14:paraId="6D0600A4" w14:textId="633F950D" w:rsidR="007D5F1F" w:rsidRDefault="007D5F1F" w:rsidP="007D5F1F">
      <w:pPr>
        <w:rPr>
          <w:lang w:val="en-US"/>
        </w:rPr>
      </w:pPr>
    </w:p>
    <w:p w14:paraId="19460F95" w14:textId="52C003F8" w:rsidR="00ED1CD1" w:rsidRPr="009350A9" w:rsidRDefault="00ED1CD1" w:rsidP="009350A9">
      <w:pPr>
        <w:pStyle w:val="ListParagraph"/>
        <w:numPr>
          <w:ilvl w:val="0"/>
          <w:numId w:val="4"/>
        </w:numPr>
        <w:spacing w:after="120" w:line="360" w:lineRule="auto"/>
        <w:rPr>
          <w:rFonts w:asciiTheme="majorHAnsi" w:hAnsiTheme="majorHAnsi" w:cstheme="majorHAnsi"/>
          <w:sz w:val="26"/>
          <w:szCs w:val="26"/>
          <w:lang w:val="en-US"/>
        </w:rPr>
      </w:pPr>
      <w:r w:rsidRPr="009350A9">
        <w:rPr>
          <w:rFonts w:asciiTheme="majorHAnsi" w:hAnsiTheme="majorHAnsi" w:cstheme="majorHAnsi"/>
          <w:sz w:val="26"/>
          <w:szCs w:val="26"/>
          <w:lang w:val="en-US"/>
        </w:rPr>
        <w:t>Ngoài ra còn rất nhiều Trigger tương tự.</w:t>
      </w:r>
    </w:p>
    <w:p w14:paraId="17B6A93E" w14:textId="1428D310" w:rsidR="001F0892" w:rsidRPr="002376B7" w:rsidRDefault="00085895" w:rsidP="002376B7">
      <w:pPr>
        <w:pStyle w:val="Heading2"/>
        <w:numPr>
          <w:ilvl w:val="0"/>
          <w:numId w:val="14"/>
        </w:numPr>
        <w:spacing w:after="120" w:line="360" w:lineRule="auto"/>
      </w:pPr>
      <w:bookmarkStart w:id="1383" w:name="_Toc532383225"/>
      <w:r w:rsidRPr="002376B7">
        <w:t>Transaction</w:t>
      </w:r>
      <w:bookmarkEnd w:id="1383"/>
    </w:p>
    <w:p w14:paraId="6286A0A6" w14:textId="182CB6A4" w:rsidR="00EC1CD5" w:rsidRPr="00EC1CD5" w:rsidRDefault="00EC1CD5" w:rsidP="00EC1CD5">
      <w:pPr>
        <w:pStyle w:val="Caption"/>
        <w:keepNext/>
        <w:jc w:val="center"/>
        <w:rPr>
          <w:rFonts w:asciiTheme="majorHAnsi" w:hAnsiTheme="majorHAnsi" w:cstheme="majorHAnsi"/>
          <w:sz w:val="26"/>
          <w:szCs w:val="26"/>
        </w:rPr>
      </w:pPr>
      <w:bookmarkStart w:id="1384" w:name="_Toc532383405"/>
      <w:r w:rsidRPr="00EC1CD5">
        <w:rPr>
          <w:rFonts w:asciiTheme="majorHAnsi" w:hAnsiTheme="majorHAnsi" w:cstheme="majorHAnsi"/>
          <w:sz w:val="26"/>
          <w:szCs w:val="26"/>
        </w:rPr>
        <w:t xml:space="preserve">Bảng </w:t>
      </w:r>
      <w:r w:rsidRPr="00EC1CD5">
        <w:rPr>
          <w:rFonts w:asciiTheme="majorHAnsi" w:hAnsiTheme="majorHAnsi" w:cstheme="majorHAnsi"/>
          <w:sz w:val="26"/>
          <w:szCs w:val="26"/>
        </w:rPr>
        <w:fldChar w:fldCharType="begin"/>
      </w:r>
      <w:r w:rsidRPr="00EC1CD5">
        <w:rPr>
          <w:rFonts w:asciiTheme="majorHAnsi" w:hAnsiTheme="majorHAnsi" w:cstheme="majorHAnsi"/>
          <w:sz w:val="26"/>
          <w:szCs w:val="26"/>
        </w:rPr>
        <w:instrText xml:space="preserve"> SEQ Bảng \* ARABIC </w:instrText>
      </w:r>
      <w:r w:rsidRPr="00EC1CD5">
        <w:rPr>
          <w:rFonts w:asciiTheme="majorHAnsi" w:hAnsiTheme="majorHAnsi" w:cstheme="majorHAnsi"/>
          <w:sz w:val="26"/>
          <w:szCs w:val="26"/>
        </w:rPr>
        <w:fldChar w:fldCharType="separate"/>
      </w:r>
      <w:r w:rsidR="005364FE">
        <w:rPr>
          <w:rFonts w:asciiTheme="majorHAnsi" w:hAnsiTheme="majorHAnsi" w:cstheme="majorHAnsi"/>
          <w:noProof/>
          <w:sz w:val="26"/>
          <w:szCs w:val="26"/>
        </w:rPr>
        <w:t>5</w:t>
      </w:r>
      <w:r w:rsidRPr="00EC1CD5">
        <w:rPr>
          <w:rFonts w:asciiTheme="majorHAnsi" w:hAnsiTheme="majorHAnsi" w:cstheme="majorHAnsi"/>
          <w:sz w:val="26"/>
          <w:szCs w:val="26"/>
        </w:rPr>
        <w:fldChar w:fldCharType="end"/>
      </w:r>
      <w:r w:rsidRPr="00EC1CD5">
        <w:rPr>
          <w:rFonts w:asciiTheme="majorHAnsi" w:hAnsiTheme="majorHAnsi" w:cstheme="majorHAnsi"/>
          <w:sz w:val="26"/>
          <w:szCs w:val="26"/>
          <w:lang w:val="en-US"/>
        </w:rPr>
        <w:t>. Transaction</w:t>
      </w:r>
      <w:bookmarkEnd w:id="1384"/>
    </w:p>
    <w:tbl>
      <w:tblPr>
        <w:tblStyle w:val="GridTable1Light-Accent1"/>
        <w:tblW w:w="0" w:type="auto"/>
        <w:tblLook w:val="04A0" w:firstRow="1" w:lastRow="0" w:firstColumn="1" w:lastColumn="0" w:noHBand="0" w:noVBand="1"/>
      </w:tblPr>
      <w:tblGrid>
        <w:gridCol w:w="625"/>
        <w:gridCol w:w="6480"/>
        <w:gridCol w:w="3089"/>
      </w:tblGrid>
      <w:tr w:rsidR="00E3383A" w14:paraId="44842910" w14:textId="77777777" w:rsidTr="002802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70DE43D" w14:textId="0915E279" w:rsidR="00E3383A" w:rsidRPr="00C3559F" w:rsidRDefault="00E3383A" w:rsidP="00E3383A">
            <w:pPr>
              <w:spacing w:before="120" w:after="120" w:line="360" w:lineRule="auto"/>
              <w:rPr>
                <w:rFonts w:asciiTheme="majorHAnsi" w:hAnsiTheme="majorHAnsi" w:cstheme="majorHAnsi"/>
                <w:sz w:val="26"/>
                <w:szCs w:val="26"/>
                <w:lang w:val="en-US"/>
              </w:rPr>
            </w:pPr>
            <w:r w:rsidRPr="00C3559F">
              <w:rPr>
                <w:rFonts w:asciiTheme="majorHAnsi" w:hAnsiTheme="majorHAnsi" w:cstheme="majorHAnsi"/>
                <w:sz w:val="26"/>
                <w:szCs w:val="26"/>
                <w:lang w:val="en-US"/>
              </w:rPr>
              <w:t>TT</w:t>
            </w:r>
          </w:p>
        </w:tc>
        <w:tc>
          <w:tcPr>
            <w:tcW w:w="6480" w:type="dxa"/>
          </w:tcPr>
          <w:p w14:paraId="5AF9D080" w14:textId="14B5344C" w:rsidR="00E3383A" w:rsidRPr="00C3559F" w:rsidRDefault="00E3383A" w:rsidP="00E3383A">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3559F">
              <w:rPr>
                <w:rFonts w:asciiTheme="majorHAnsi" w:hAnsiTheme="majorHAnsi" w:cstheme="majorHAnsi"/>
                <w:sz w:val="26"/>
                <w:szCs w:val="26"/>
                <w:lang w:val="en-US"/>
              </w:rPr>
              <w:t>Nội dung</w:t>
            </w:r>
          </w:p>
        </w:tc>
        <w:tc>
          <w:tcPr>
            <w:tcW w:w="3089" w:type="dxa"/>
          </w:tcPr>
          <w:p w14:paraId="3CC09E42" w14:textId="32527DA0" w:rsidR="00E3383A" w:rsidRPr="00C3559F" w:rsidRDefault="00E3383A" w:rsidP="00E3383A">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3559F">
              <w:rPr>
                <w:rFonts w:asciiTheme="majorHAnsi" w:hAnsiTheme="majorHAnsi" w:cstheme="majorHAnsi"/>
                <w:sz w:val="26"/>
                <w:szCs w:val="26"/>
                <w:lang w:val="en-US"/>
              </w:rPr>
              <w:t>Mục đích</w:t>
            </w:r>
          </w:p>
        </w:tc>
      </w:tr>
      <w:tr w:rsidR="00E3383A" w14:paraId="05398729" w14:textId="77777777" w:rsidTr="00280242">
        <w:tc>
          <w:tcPr>
            <w:cnfStyle w:val="001000000000" w:firstRow="0" w:lastRow="0" w:firstColumn="1" w:lastColumn="0" w:oddVBand="0" w:evenVBand="0" w:oddHBand="0" w:evenHBand="0" w:firstRowFirstColumn="0" w:firstRowLastColumn="0" w:lastRowFirstColumn="0" w:lastRowLastColumn="0"/>
            <w:tcW w:w="625" w:type="dxa"/>
          </w:tcPr>
          <w:p w14:paraId="1D28118C" w14:textId="0A2CC139" w:rsidR="00E3383A" w:rsidRPr="00C3559F" w:rsidRDefault="00E3383A" w:rsidP="00E3383A">
            <w:pPr>
              <w:spacing w:before="120" w:after="120" w:line="360" w:lineRule="auto"/>
              <w:rPr>
                <w:rFonts w:asciiTheme="majorHAnsi" w:hAnsiTheme="majorHAnsi" w:cstheme="majorHAnsi"/>
                <w:sz w:val="26"/>
                <w:szCs w:val="26"/>
                <w:lang w:val="en-US"/>
              </w:rPr>
            </w:pPr>
            <w:r w:rsidRPr="00C3559F">
              <w:rPr>
                <w:rFonts w:asciiTheme="majorHAnsi" w:hAnsiTheme="majorHAnsi" w:cstheme="majorHAnsi"/>
                <w:sz w:val="26"/>
                <w:szCs w:val="26"/>
                <w:lang w:val="en-US"/>
              </w:rPr>
              <w:t>1</w:t>
            </w:r>
          </w:p>
        </w:tc>
        <w:tc>
          <w:tcPr>
            <w:tcW w:w="6480" w:type="dxa"/>
          </w:tcPr>
          <w:p w14:paraId="027E979B"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FF"/>
                <w:sz w:val="19"/>
                <w:szCs w:val="19"/>
                <w:lang w:val="en-US"/>
              </w:rPr>
              <w:t>using</w:t>
            </w:r>
            <w:r w:rsidRPr="00E3383A">
              <w:rPr>
                <w:rFonts w:ascii="Consolas" w:hAnsi="Consolas" w:cs="Consolas"/>
                <w:b/>
                <w:color w:val="000000"/>
                <w:sz w:val="19"/>
                <w:szCs w:val="19"/>
                <w:lang w:val="en-US"/>
              </w:rPr>
              <w:t xml:space="preserve"> (</w:t>
            </w:r>
            <w:r w:rsidRPr="00E3383A">
              <w:rPr>
                <w:rFonts w:ascii="Consolas" w:hAnsi="Consolas" w:cs="Consolas"/>
                <w:b/>
                <w:color w:val="0000FF"/>
                <w:sz w:val="19"/>
                <w:szCs w:val="19"/>
                <w:lang w:val="en-US"/>
              </w:rPr>
              <w:t>var</w:t>
            </w:r>
            <w:r w:rsidRPr="00E3383A">
              <w:rPr>
                <w:rFonts w:ascii="Consolas" w:hAnsi="Consolas" w:cs="Consolas"/>
                <w:b/>
                <w:color w:val="000000"/>
                <w:sz w:val="19"/>
                <w:szCs w:val="19"/>
                <w:lang w:val="en-US"/>
              </w:rPr>
              <w:t xml:space="preserve"> trans = </w:t>
            </w:r>
            <w:proofErr w:type="gramStart"/>
            <w:r w:rsidRPr="00E3383A">
              <w:rPr>
                <w:rFonts w:ascii="Consolas" w:hAnsi="Consolas" w:cs="Consolas"/>
                <w:b/>
                <w:color w:val="000000"/>
                <w:sz w:val="19"/>
                <w:szCs w:val="19"/>
                <w:lang w:val="en-US"/>
              </w:rPr>
              <w:t>db.Database.BeginTransaction</w:t>
            </w:r>
            <w:proofErr w:type="gramEnd"/>
            <w:r w:rsidRPr="00E3383A">
              <w:rPr>
                <w:rFonts w:ascii="Consolas" w:hAnsi="Consolas" w:cs="Consolas"/>
                <w:b/>
                <w:color w:val="000000"/>
                <w:sz w:val="19"/>
                <w:szCs w:val="19"/>
                <w:lang w:val="en-US"/>
              </w:rPr>
              <w:t>())</w:t>
            </w:r>
          </w:p>
          <w:p w14:paraId="4D8AC783" w14:textId="103FB33E"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w:t>
            </w:r>
          </w:p>
          <w:p w14:paraId="6014BAE4" w14:textId="76CC16E8"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r w:rsidRPr="00E3383A">
              <w:rPr>
                <w:rFonts w:ascii="Consolas" w:hAnsi="Consolas" w:cs="Consolas"/>
                <w:b/>
                <w:color w:val="0000FF"/>
                <w:sz w:val="19"/>
                <w:szCs w:val="19"/>
                <w:lang w:val="en-US"/>
              </w:rPr>
              <w:t>try</w:t>
            </w:r>
          </w:p>
          <w:p w14:paraId="1652A68E" w14:textId="0E97AF45"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
          <w:p w14:paraId="21EC9DD3" w14:textId="6C2B9200"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70AD47" w:themeColor="accent6"/>
                <w:sz w:val="19"/>
                <w:szCs w:val="19"/>
                <w:lang w:val="en-US"/>
              </w:rPr>
            </w:pPr>
            <w:r w:rsidRPr="00E3383A">
              <w:rPr>
                <w:rFonts w:ascii="Consolas" w:hAnsi="Consolas" w:cs="Consolas"/>
                <w:b/>
                <w:color w:val="70AD47" w:themeColor="accent6"/>
                <w:sz w:val="19"/>
                <w:szCs w:val="19"/>
                <w:lang w:val="en-US"/>
              </w:rPr>
              <w:t xml:space="preserve">       // Create new post</w:t>
            </w:r>
          </w:p>
          <w:p w14:paraId="0D6F6BFE" w14:textId="5E8D0315"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db.Posts.Add</w:t>
            </w:r>
            <w:proofErr w:type="gramEnd"/>
            <w:r w:rsidRPr="00E3383A">
              <w:rPr>
                <w:rFonts w:ascii="Consolas" w:hAnsi="Consolas" w:cs="Consolas"/>
                <w:b/>
                <w:color w:val="000000"/>
                <w:sz w:val="19"/>
                <w:szCs w:val="19"/>
                <w:lang w:val="en-US"/>
              </w:rPr>
              <w:t>(postData.post);</w:t>
            </w:r>
          </w:p>
          <w:p w14:paraId="068E9591"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270C882F" w14:textId="62BC2AD9"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db.SaveChanges</w:t>
            </w:r>
            <w:proofErr w:type="gramEnd"/>
            <w:r w:rsidRPr="00E3383A">
              <w:rPr>
                <w:rFonts w:ascii="Consolas" w:hAnsi="Consolas" w:cs="Consolas"/>
                <w:b/>
                <w:color w:val="000000"/>
                <w:sz w:val="19"/>
                <w:szCs w:val="19"/>
                <w:lang w:val="en-US"/>
              </w:rPr>
              <w:t>();</w:t>
            </w:r>
          </w:p>
          <w:p w14:paraId="26D148DE"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2378D1D0" w14:textId="1316DAC9"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Pr>
                <w:rFonts w:ascii="Consolas" w:hAnsi="Consolas" w:cs="Consolas"/>
                <w:b/>
                <w:color w:val="000000"/>
                <w:sz w:val="19"/>
                <w:szCs w:val="19"/>
                <w:lang w:val="en-US"/>
              </w:rPr>
              <w:tab/>
            </w:r>
            <w:r w:rsidR="00810100">
              <w:rPr>
                <w:rFonts w:ascii="Consolas" w:hAnsi="Consolas" w:cs="Consolas"/>
                <w:b/>
                <w:color w:val="000000"/>
                <w:sz w:val="19"/>
                <w:szCs w:val="19"/>
                <w:lang w:val="en-US"/>
              </w:rPr>
              <w:t xml:space="preserve"> </w:t>
            </w:r>
            <w:r w:rsidRPr="00E3383A">
              <w:rPr>
                <w:rFonts w:ascii="Consolas" w:hAnsi="Consolas" w:cs="Consolas"/>
                <w:b/>
                <w:color w:val="70AD47" w:themeColor="accent6"/>
                <w:sz w:val="19"/>
                <w:szCs w:val="19"/>
                <w:lang w:val="en-US"/>
              </w:rPr>
              <w:t>// Create new post_status</w:t>
            </w:r>
          </w:p>
          <w:p w14:paraId="6D15E4B0"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7BF322C1" w14:textId="13CDA0BC" w:rsid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postData.post.Post_Status.Add(ps);</w:t>
            </w:r>
          </w:p>
          <w:p w14:paraId="70C394CC" w14:textId="77777777" w:rsidR="006F60CC" w:rsidRPr="00E3383A" w:rsidRDefault="006F60CC"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398938D4" w14:textId="4F4487B4"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db.SaveChanges</w:t>
            </w:r>
            <w:proofErr w:type="gramEnd"/>
            <w:r w:rsidRPr="00E3383A">
              <w:rPr>
                <w:rFonts w:ascii="Consolas" w:hAnsi="Consolas" w:cs="Consolas"/>
                <w:b/>
                <w:color w:val="000000"/>
                <w:sz w:val="19"/>
                <w:szCs w:val="19"/>
                <w:lang w:val="en-US"/>
              </w:rPr>
              <w:t>();</w:t>
            </w:r>
          </w:p>
          <w:p w14:paraId="6055FA73"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5D75FB05" w14:textId="4914398B"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trans.Commit</w:t>
            </w:r>
            <w:proofErr w:type="gramEnd"/>
            <w:r w:rsidRPr="00E3383A">
              <w:rPr>
                <w:rFonts w:ascii="Consolas" w:hAnsi="Consolas" w:cs="Consolas"/>
                <w:b/>
                <w:color w:val="000000"/>
                <w:sz w:val="19"/>
                <w:szCs w:val="19"/>
                <w:lang w:val="en-US"/>
              </w:rPr>
              <w:t>();</w:t>
            </w:r>
          </w:p>
          <w:p w14:paraId="122BE894" w14:textId="7777777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p>
          <w:p w14:paraId="39862F9C" w14:textId="27F07851"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TempData[</w:t>
            </w:r>
            <w:r w:rsidRPr="00E3383A">
              <w:rPr>
                <w:rFonts w:ascii="Consolas" w:hAnsi="Consolas" w:cs="Consolas"/>
                <w:b/>
                <w:color w:val="A31515"/>
                <w:sz w:val="19"/>
                <w:szCs w:val="19"/>
                <w:lang w:val="en-US"/>
              </w:rPr>
              <w:t>"addNewPost"</w:t>
            </w:r>
            <w:r w:rsidRPr="00E3383A">
              <w:rPr>
                <w:rFonts w:ascii="Consolas" w:hAnsi="Consolas" w:cs="Consolas"/>
                <w:b/>
                <w:color w:val="000000"/>
                <w:sz w:val="19"/>
                <w:szCs w:val="19"/>
                <w:lang w:val="en-US"/>
              </w:rPr>
              <w:t xml:space="preserve">] = </w:t>
            </w:r>
            <w:r w:rsidRPr="00E3383A">
              <w:rPr>
                <w:rFonts w:ascii="Consolas" w:hAnsi="Consolas" w:cs="Consolas"/>
                <w:b/>
                <w:color w:val="A31515"/>
                <w:sz w:val="19"/>
                <w:szCs w:val="19"/>
                <w:lang w:val="en-US"/>
              </w:rPr>
              <w:t>"OK"</w:t>
            </w:r>
            <w:r w:rsidRPr="00E3383A">
              <w:rPr>
                <w:rFonts w:ascii="Consolas" w:hAnsi="Consolas" w:cs="Consolas"/>
                <w:b/>
                <w:color w:val="000000"/>
                <w:sz w:val="19"/>
                <w:szCs w:val="19"/>
                <w:lang w:val="en-US"/>
              </w:rPr>
              <w:t>;</w:t>
            </w:r>
          </w:p>
          <w:p w14:paraId="6BDD5633" w14:textId="2AEAFBE1"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r w:rsidRPr="00E3383A">
              <w:rPr>
                <w:rFonts w:ascii="Consolas" w:hAnsi="Consolas" w:cs="Consolas"/>
                <w:b/>
                <w:color w:val="0000FF"/>
                <w:sz w:val="19"/>
                <w:szCs w:val="19"/>
                <w:lang w:val="en-US"/>
              </w:rPr>
              <w:t>return</w:t>
            </w:r>
            <w:r w:rsidRPr="00E3383A">
              <w:rPr>
                <w:rFonts w:ascii="Consolas" w:hAnsi="Consolas" w:cs="Consolas"/>
                <w:b/>
                <w:color w:val="000000"/>
                <w:sz w:val="19"/>
                <w:szCs w:val="19"/>
                <w:lang w:val="en-US"/>
              </w:rPr>
              <w:t xml:space="preserve"> RedirectToAction(</w:t>
            </w:r>
            <w:r w:rsidRPr="00E3383A">
              <w:rPr>
                <w:rFonts w:ascii="Consolas" w:hAnsi="Consolas" w:cs="Consolas"/>
                <w:b/>
                <w:color w:val="A31515"/>
                <w:sz w:val="19"/>
                <w:szCs w:val="19"/>
                <w:lang w:val="en-US"/>
              </w:rPr>
              <w:t>"AddPost"</w:t>
            </w:r>
            <w:r w:rsidRPr="00E3383A">
              <w:rPr>
                <w:rFonts w:ascii="Consolas" w:hAnsi="Consolas" w:cs="Consolas"/>
                <w:b/>
                <w:color w:val="000000"/>
                <w:sz w:val="19"/>
                <w:szCs w:val="19"/>
                <w:lang w:val="en-US"/>
              </w:rPr>
              <w:t>);</w:t>
            </w:r>
          </w:p>
          <w:p w14:paraId="2540DD43" w14:textId="1033F8A7"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
          <w:p w14:paraId="44751B32" w14:textId="34D6E3FA"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r w:rsidRPr="00E3383A">
              <w:rPr>
                <w:rFonts w:ascii="Consolas" w:hAnsi="Consolas" w:cs="Consolas"/>
                <w:b/>
                <w:color w:val="0000FF"/>
                <w:sz w:val="19"/>
                <w:szCs w:val="19"/>
                <w:lang w:val="en-US"/>
              </w:rPr>
              <w:t>catch</w:t>
            </w:r>
            <w:r w:rsidRPr="00E3383A">
              <w:rPr>
                <w:rFonts w:ascii="Consolas" w:hAnsi="Consolas" w:cs="Consolas"/>
                <w:b/>
                <w:color w:val="000000"/>
                <w:sz w:val="19"/>
                <w:szCs w:val="19"/>
                <w:lang w:val="en-US"/>
              </w:rPr>
              <w:t xml:space="preserve"> (Exception ex)</w:t>
            </w:r>
          </w:p>
          <w:p w14:paraId="5BA12E6B" w14:textId="32F4C856"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
          <w:p w14:paraId="517EB63B" w14:textId="73B64EE6"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Console.WriteLine(</w:t>
            </w:r>
            <w:proofErr w:type="gramStart"/>
            <w:r w:rsidRPr="00E3383A">
              <w:rPr>
                <w:rFonts w:ascii="Consolas" w:hAnsi="Consolas" w:cs="Consolas"/>
                <w:b/>
                <w:color w:val="000000"/>
                <w:sz w:val="19"/>
                <w:szCs w:val="19"/>
                <w:lang w:val="en-US"/>
              </w:rPr>
              <w:t>ex.ToString</w:t>
            </w:r>
            <w:proofErr w:type="gramEnd"/>
            <w:r w:rsidRPr="00E3383A">
              <w:rPr>
                <w:rFonts w:ascii="Consolas" w:hAnsi="Consolas" w:cs="Consolas"/>
                <w:b/>
                <w:color w:val="000000"/>
                <w:sz w:val="19"/>
                <w:szCs w:val="19"/>
                <w:lang w:val="en-US"/>
              </w:rPr>
              <w:t>());</w:t>
            </w:r>
          </w:p>
          <w:p w14:paraId="0521DCD7" w14:textId="33FDCE95"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trans.Rollback</w:t>
            </w:r>
            <w:proofErr w:type="gramEnd"/>
            <w:r w:rsidRPr="00E3383A">
              <w:rPr>
                <w:rFonts w:ascii="Consolas" w:hAnsi="Consolas" w:cs="Consolas"/>
                <w:b/>
                <w:color w:val="000000"/>
                <w:sz w:val="19"/>
                <w:szCs w:val="19"/>
                <w:lang w:val="en-US"/>
              </w:rPr>
              <w:t>();</w:t>
            </w:r>
          </w:p>
          <w:p w14:paraId="7F21CAB1" w14:textId="3ED1C309"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r w:rsidRPr="00E3383A">
              <w:rPr>
                <w:rFonts w:ascii="Consolas" w:hAnsi="Consolas" w:cs="Consolas"/>
                <w:b/>
                <w:color w:val="0000FF"/>
                <w:sz w:val="19"/>
                <w:szCs w:val="19"/>
                <w:lang w:val="en-US"/>
              </w:rPr>
              <w:t>return</w:t>
            </w:r>
            <w:r w:rsidRPr="00E3383A">
              <w:rPr>
                <w:rFonts w:ascii="Consolas" w:hAnsi="Consolas" w:cs="Consolas"/>
                <w:b/>
                <w:color w:val="000000"/>
                <w:sz w:val="19"/>
                <w:szCs w:val="19"/>
                <w:lang w:val="en-US"/>
              </w:rPr>
              <w:t xml:space="preserve"> </w:t>
            </w:r>
            <w:proofErr w:type="gramStart"/>
            <w:r w:rsidRPr="00E3383A">
              <w:rPr>
                <w:rFonts w:ascii="Consolas" w:hAnsi="Consolas" w:cs="Consolas"/>
                <w:b/>
                <w:color w:val="000000"/>
                <w:sz w:val="19"/>
                <w:szCs w:val="19"/>
                <w:lang w:val="en-US"/>
              </w:rPr>
              <w:t>View(</w:t>
            </w:r>
            <w:proofErr w:type="gramEnd"/>
            <w:r w:rsidRPr="00E3383A">
              <w:rPr>
                <w:rFonts w:ascii="Consolas" w:hAnsi="Consolas" w:cs="Consolas"/>
                <w:b/>
                <w:color w:val="000000"/>
                <w:sz w:val="19"/>
                <w:szCs w:val="19"/>
                <w:lang w:val="en-US"/>
              </w:rPr>
              <w:t>);</w:t>
            </w:r>
          </w:p>
          <w:p w14:paraId="4E69D70B" w14:textId="5B64A318" w:rsidR="00E3383A" w:rsidRP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b/>
                <w:color w:val="000000"/>
                <w:sz w:val="19"/>
                <w:szCs w:val="19"/>
                <w:lang w:val="en-US"/>
              </w:rPr>
            </w:pPr>
            <w:r w:rsidRPr="00E3383A">
              <w:rPr>
                <w:rFonts w:ascii="Consolas" w:hAnsi="Consolas" w:cs="Consolas"/>
                <w:b/>
                <w:color w:val="000000"/>
                <w:sz w:val="19"/>
                <w:szCs w:val="19"/>
                <w:lang w:val="en-US"/>
              </w:rPr>
              <w:t xml:space="preserve">     }</w:t>
            </w:r>
          </w:p>
          <w:p w14:paraId="2535ED52" w14:textId="7E714B59" w:rsidR="00E3383A" w:rsidRPr="00E3383A" w:rsidRDefault="00E3383A" w:rsidP="00E3383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lang w:val="en-US"/>
              </w:rPr>
            </w:pPr>
            <w:r w:rsidRPr="00E3383A">
              <w:rPr>
                <w:rFonts w:ascii="Consolas" w:hAnsi="Consolas" w:cs="Consolas"/>
                <w:b/>
                <w:color w:val="000000"/>
                <w:sz w:val="19"/>
                <w:szCs w:val="19"/>
                <w:lang w:val="en-US"/>
              </w:rPr>
              <w:lastRenderedPageBreak/>
              <w:t>}</w:t>
            </w:r>
          </w:p>
        </w:tc>
        <w:tc>
          <w:tcPr>
            <w:tcW w:w="3089" w:type="dxa"/>
          </w:tcPr>
          <w:p w14:paraId="11413985" w14:textId="531B8739" w:rsidR="00E3383A" w:rsidRPr="00C3559F" w:rsidRDefault="00E21338" w:rsidP="00E3383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3559F">
              <w:rPr>
                <w:rFonts w:asciiTheme="majorHAnsi" w:hAnsiTheme="majorHAnsi" w:cstheme="majorHAnsi"/>
                <w:sz w:val="26"/>
                <w:szCs w:val="26"/>
                <w:lang w:val="en-US"/>
              </w:rPr>
              <w:lastRenderedPageBreak/>
              <w:t>- Nhân viên tạo mới bài đăng</w:t>
            </w:r>
            <w:r w:rsidR="00E567C7">
              <w:rPr>
                <w:rFonts w:asciiTheme="majorHAnsi" w:hAnsiTheme="majorHAnsi" w:cstheme="majorHAnsi"/>
                <w:sz w:val="26"/>
                <w:szCs w:val="26"/>
                <w:lang w:val="en-US"/>
              </w:rPr>
              <w:t>.</w:t>
            </w:r>
          </w:p>
          <w:p w14:paraId="60A66661" w14:textId="6C844FB6" w:rsidR="00E21338" w:rsidRPr="00C3559F" w:rsidRDefault="00E21338" w:rsidP="00E3383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3559F">
              <w:rPr>
                <w:rFonts w:asciiTheme="majorHAnsi" w:hAnsiTheme="majorHAnsi" w:cstheme="majorHAnsi"/>
                <w:sz w:val="26"/>
                <w:szCs w:val="26"/>
                <w:lang w:val="en-US"/>
              </w:rPr>
              <w:t>- Lưu bài đăng mới vào data để trigger tự sinh ra post_status là đang chờ duyệt</w:t>
            </w:r>
            <w:r w:rsidR="00E567C7">
              <w:rPr>
                <w:rFonts w:asciiTheme="majorHAnsi" w:hAnsiTheme="majorHAnsi" w:cstheme="majorHAnsi"/>
                <w:sz w:val="26"/>
                <w:szCs w:val="26"/>
                <w:lang w:val="en-US"/>
              </w:rPr>
              <w:t>.</w:t>
            </w:r>
          </w:p>
          <w:p w14:paraId="20DE24E1" w14:textId="4C3AD700" w:rsidR="00E21338" w:rsidRPr="00C3559F" w:rsidRDefault="00E21338" w:rsidP="00E3383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3559F">
              <w:rPr>
                <w:rFonts w:asciiTheme="majorHAnsi" w:hAnsiTheme="majorHAnsi" w:cstheme="majorHAnsi"/>
                <w:sz w:val="26"/>
                <w:szCs w:val="26"/>
                <w:lang w:val="en-US"/>
              </w:rPr>
              <w:t>- Sau đó thêm post_status là được duyệt bởi chính người đăng đó vì người đăng đó là nhân viên, không cần duyệt nữa</w:t>
            </w:r>
            <w:r w:rsidR="00E567C7">
              <w:rPr>
                <w:rFonts w:asciiTheme="majorHAnsi" w:hAnsiTheme="majorHAnsi" w:cstheme="majorHAnsi"/>
                <w:sz w:val="26"/>
                <w:szCs w:val="26"/>
                <w:lang w:val="en-US"/>
              </w:rPr>
              <w:t>.</w:t>
            </w:r>
          </w:p>
        </w:tc>
      </w:tr>
      <w:tr w:rsidR="00E3383A" w14:paraId="3514EA96" w14:textId="77777777" w:rsidTr="00280242">
        <w:tc>
          <w:tcPr>
            <w:cnfStyle w:val="001000000000" w:firstRow="0" w:lastRow="0" w:firstColumn="1" w:lastColumn="0" w:oddVBand="0" w:evenVBand="0" w:oddHBand="0" w:evenHBand="0" w:firstRowFirstColumn="0" w:firstRowLastColumn="0" w:lastRowFirstColumn="0" w:lastRowLastColumn="0"/>
            <w:tcW w:w="625" w:type="dxa"/>
          </w:tcPr>
          <w:p w14:paraId="4B1D61CF" w14:textId="77777777" w:rsidR="00E3383A" w:rsidRDefault="00E3383A" w:rsidP="00E3383A">
            <w:pPr>
              <w:spacing w:before="120" w:after="120" w:line="360" w:lineRule="auto"/>
              <w:rPr>
                <w:rFonts w:asciiTheme="majorHAnsi" w:hAnsiTheme="majorHAnsi" w:cstheme="majorHAnsi"/>
                <w:lang w:val="en-US"/>
              </w:rPr>
            </w:pPr>
          </w:p>
        </w:tc>
        <w:tc>
          <w:tcPr>
            <w:tcW w:w="6480" w:type="dxa"/>
          </w:tcPr>
          <w:p w14:paraId="413E1AC4" w14:textId="77777777" w:rsidR="00E3383A" w:rsidRDefault="00E3383A" w:rsidP="00E338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lang w:val="en-US"/>
              </w:rPr>
            </w:pPr>
          </w:p>
        </w:tc>
        <w:tc>
          <w:tcPr>
            <w:tcW w:w="3089" w:type="dxa"/>
          </w:tcPr>
          <w:p w14:paraId="06959F82" w14:textId="77777777" w:rsidR="00E3383A" w:rsidRDefault="00E3383A" w:rsidP="00E3383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291C0FFF" w14:textId="77777777" w:rsidR="002B5FD7" w:rsidRPr="002376B7" w:rsidRDefault="002B5FD7" w:rsidP="002376B7">
      <w:pPr>
        <w:spacing w:after="120" w:line="360" w:lineRule="auto"/>
        <w:rPr>
          <w:rFonts w:asciiTheme="majorHAnsi" w:hAnsiTheme="majorHAnsi" w:cstheme="majorHAnsi"/>
          <w:lang w:val="en-US"/>
        </w:rPr>
      </w:pPr>
    </w:p>
    <w:p w14:paraId="1439CA50" w14:textId="63321ECD" w:rsidR="00085895" w:rsidRPr="002376B7" w:rsidRDefault="00085895" w:rsidP="00CC2A94">
      <w:pPr>
        <w:pStyle w:val="Heading2"/>
        <w:numPr>
          <w:ilvl w:val="0"/>
          <w:numId w:val="14"/>
        </w:numPr>
        <w:spacing w:after="120" w:line="360" w:lineRule="auto"/>
      </w:pPr>
      <w:bookmarkStart w:id="1385" w:name="_Toc532383226"/>
      <w:r w:rsidRPr="002376B7">
        <w:t>Concurrency control</w:t>
      </w:r>
      <w:bookmarkEnd w:id="1385"/>
    </w:p>
    <w:p w14:paraId="21B91CBC" w14:textId="738610A6" w:rsidR="00C4442E" w:rsidRPr="00C4442E" w:rsidRDefault="00C4442E" w:rsidP="00C4442E">
      <w:pPr>
        <w:pStyle w:val="Caption"/>
        <w:keepNext/>
        <w:jc w:val="center"/>
        <w:rPr>
          <w:rFonts w:asciiTheme="majorHAnsi" w:hAnsiTheme="majorHAnsi" w:cstheme="majorHAnsi"/>
          <w:sz w:val="26"/>
          <w:szCs w:val="26"/>
        </w:rPr>
      </w:pPr>
      <w:bookmarkStart w:id="1386" w:name="_Toc532383406"/>
      <w:r w:rsidRPr="00C4442E">
        <w:rPr>
          <w:rFonts w:asciiTheme="majorHAnsi" w:hAnsiTheme="majorHAnsi" w:cstheme="majorHAnsi"/>
          <w:sz w:val="26"/>
          <w:szCs w:val="26"/>
        </w:rPr>
        <w:t xml:space="preserve">Bảng </w:t>
      </w:r>
      <w:r w:rsidRPr="00C4442E">
        <w:rPr>
          <w:rFonts w:asciiTheme="majorHAnsi" w:hAnsiTheme="majorHAnsi" w:cstheme="majorHAnsi"/>
          <w:sz w:val="26"/>
          <w:szCs w:val="26"/>
        </w:rPr>
        <w:fldChar w:fldCharType="begin"/>
      </w:r>
      <w:r w:rsidRPr="00C4442E">
        <w:rPr>
          <w:rFonts w:asciiTheme="majorHAnsi" w:hAnsiTheme="majorHAnsi" w:cstheme="majorHAnsi"/>
          <w:sz w:val="26"/>
          <w:szCs w:val="26"/>
        </w:rPr>
        <w:instrText xml:space="preserve"> SEQ Bảng \* ARABIC </w:instrText>
      </w:r>
      <w:r w:rsidRPr="00C4442E">
        <w:rPr>
          <w:rFonts w:asciiTheme="majorHAnsi" w:hAnsiTheme="majorHAnsi" w:cstheme="majorHAnsi"/>
          <w:sz w:val="26"/>
          <w:szCs w:val="26"/>
        </w:rPr>
        <w:fldChar w:fldCharType="separate"/>
      </w:r>
      <w:r w:rsidR="005364FE">
        <w:rPr>
          <w:rFonts w:asciiTheme="majorHAnsi" w:hAnsiTheme="majorHAnsi" w:cstheme="majorHAnsi"/>
          <w:noProof/>
          <w:sz w:val="26"/>
          <w:szCs w:val="26"/>
        </w:rPr>
        <w:t>6</w:t>
      </w:r>
      <w:r w:rsidRPr="00C4442E">
        <w:rPr>
          <w:rFonts w:asciiTheme="majorHAnsi" w:hAnsiTheme="majorHAnsi" w:cstheme="majorHAnsi"/>
          <w:sz w:val="26"/>
          <w:szCs w:val="26"/>
        </w:rPr>
        <w:fldChar w:fldCharType="end"/>
      </w:r>
      <w:r w:rsidRPr="00C4442E">
        <w:rPr>
          <w:rFonts w:asciiTheme="majorHAnsi" w:hAnsiTheme="majorHAnsi" w:cstheme="majorHAnsi"/>
          <w:sz w:val="26"/>
          <w:szCs w:val="26"/>
          <w:lang w:val="en-US"/>
        </w:rPr>
        <w:t>. Concurrency control</w:t>
      </w:r>
      <w:bookmarkEnd w:id="1386"/>
    </w:p>
    <w:tbl>
      <w:tblPr>
        <w:tblStyle w:val="GridTable1Light-Accent1"/>
        <w:tblW w:w="0" w:type="auto"/>
        <w:tblLook w:val="04A0" w:firstRow="1" w:lastRow="0" w:firstColumn="1" w:lastColumn="0" w:noHBand="0" w:noVBand="1"/>
      </w:tblPr>
      <w:tblGrid>
        <w:gridCol w:w="625"/>
        <w:gridCol w:w="6480"/>
        <w:gridCol w:w="3089"/>
      </w:tblGrid>
      <w:tr w:rsidR="00280242" w14:paraId="561EFE15" w14:textId="77777777" w:rsidTr="00D5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CD97D3E" w14:textId="77777777" w:rsidR="00280242" w:rsidRPr="00CC1262" w:rsidRDefault="00280242" w:rsidP="00D51F45">
            <w:pPr>
              <w:spacing w:before="120" w:after="120" w:line="360" w:lineRule="auto"/>
              <w:rPr>
                <w:rFonts w:asciiTheme="majorHAnsi" w:hAnsiTheme="majorHAnsi" w:cstheme="majorHAnsi"/>
                <w:sz w:val="26"/>
                <w:szCs w:val="26"/>
                <w:lang w:val="en-US"/>
              </w:rPr>
            </w:pPr>
            <w:r w:rsidRPr="00CC1262">
              <w:rPr>
                <w:rFonts w:asciiTheme="majorHAnsi" w:hAnsiTheme="majorHAnsi" w:cstheme="majorHAnsi"/>
                <w:sz w:val="26"/>
                <w:szCs w:val="26"/>
                <w:lang w:val="en-US"/>
              </w:rPr>
              <w:t>TT</w:t>
            </w:r>
          </w:p>
        </w:tc>
        <w:tc>
          <w:tcPr>
            <w:tcW w:w="6480" w:type="dxa"/>
          </w:tcPr>
          <w:p w14:paraId="6EA6AB42" w14:textId="77777777" w:rsidR="00280242" w:rsidRPr="00CC1262" w:rsidRDefault="00280242" w:rsidP="00D51F45">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C1262">
              <w:rPr>
                <w:rFonts w:asciiTheme="majorHAnsi" w:hAnsiTheme="majorHAnsi" w:cstheme="majorHAnsi"/>
                <w:sz w:val="26"/>
                <w:szCs w:val="26"/>
                <w:lang w:val="en-US"/>
              </w:rPr>
              <w:t>Nội dung</w:t>
            </w:r>
          </w:p>
        </w:tc>
        <w:tc>
          <w:tcPr>
            <w:tcW w:w="3089" w:type="dxa"/>
          </w:tcPr>
          <w:p w14:paraId="0B04E702" w14:textId="77777777" w:rsidR="00280242" w:rsidRPr="00CC1262" w:rsidRDefault="00280242" w:rsidP="00D51F45">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C1262">
              <w:rPr>
                <w:rFonts w:asciiTheme="majorHAnsi" w:hAnsiTheme="majorHAnsi" w:cstheme="majorHAnsi"/>
                <w:sz w:val="26"/>
                <w:szCs w:val="26"/>
                <w:lang w:val="en-US"/>
              </w:rPr>
              <w:t>Mục đích</w:t>
            </w:r>
          </w:p>
        </w:tc>
      </w:tr>
      <w:tr w:rsidR="00280242" w14:paraId="29B3D3ED" w14:textId="77777777" w:rsidTr="00D51F45">
        <w:tc>
          <w:tcPr>
            <w:cnfStyle w:val="001000000000" w:firstRow="0" w:lastRow="0" w:firstColumn="1" w:lastColumn="0" w:oddVBand="0" w:evenVBand="0" w:oddHBand="0" w:evenHBand="0" w:firstRowFirstColumn="0" w:firstRowLastColumn="0" w:lastRowFirstColumn="0" w:lastRowLastColumn="0"/>
            <w:tcW w:w="625" w:type="dxa"/>
          </w:tcPr>
          <w:p w14:paraId="7E065AF8" w14:textId="77777777" w:rsidR="00280242" w:rsidRPr="00CC1262" w:rsidRDefault="00280242" w:rsidP="00D51F45">
            <w:pPr>
              <w:spacing w:before="120" w:after="120" w:line="360" w:lineRule="auto"/>
              <w:rPr>
                <w:rFonts w:asciiTheme="majorHAnsi" w:hAnsiTheme="majorHAnsi" w:cstheme="majorHAnsi"/>
                <w:sz w:val="26"/>
                <w:szCs w:val="26"/>
                <w:lang w:val="en-US"/>
              </w:rPr>
            </w:pPr>
            <w:r w:rsidRPr="00CC1262">
              <w:rPr>
                <w:rFonts w:asciiTheme="majorHAnsi" w:hAnsiTheme="majorHAnsi" w:cstheme="majorHAnsi"/>
                <w:sz w:val="26"/>
                <w:szCs w:val="26"/>
                <w:lang w:val="en-US"/>
              </w:rPr>
              <w:t>1</w:t>
            </w:r>
          </w:p>
        </w:tc>
        <w:tc>
          <w:tcPr>
            <w:tcW w:w="6480" w:type="dxa"/>
          </w:tcPr>
          <w:p w14:paraId="2A548516" w14:textId="77777777"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Customer customerDB = </w:t>
            </w:r>
            <w:proofErr w:type="gramStart"/>
            <w:r>
              <w:rPr>
                <w:rFonts w:ascii="Consolas" w:hAnsi="Consolas" w:cs="Consolas"/>
                <w:color w:val="000000"/>
                <w:sz w:val="19"/>
                <w:szCs w:val="19"/>
                <w:lang w:val="en-US"/>
              </w:rPr>
              <w:t>db.Customers.Find</w:t>
            </w:r>
            <w:proofErr w:type="gramEnd"/>
            <w:r>
              <w:rPr>
                <w:rFonts w:ascii="Consolas" w:hAnsi="Consolas" w:cs="Consolas"/>
                <w:color w:val="000000"/>
                <w:sz w:val="19"/>
                <w:szCs w:val="19"/>
                <w:lang w:val="en-US"/>
              </w:rPr>
              <w:t>(customer.Customer_ID);</w:t>
            </w:r>
          </w:p>
          <w:p w14:paraId="0782624E" w14:textId="30053928"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001FE7D" w14:textId="536E7A90"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0EAC94" w14:textId="5060C7A5" w:rsidR="00280242" w:rsidRDefault="00280242" w:rsidP="000436B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0436BE">
              <w:rPr>
                <w:rFonts w:ascii="Consolas" w:hAnsi="Consolas" w:cs="Consolas"/>
                <w:color w:val="000000"/>
                <w:sz w:val="19"/>
                <w:szCs w:val="19"/>
                <w:lang w:val="en-US"/>
              </w:rPr>
              <w:t>// Change info of customer</w:t>
            </w:r>
          </w:p>
          <w:p w14:paraId="15FFA699" w14:textId="77777777"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p>
          <w:p w14:paraId="0BA70697" w14:textId="2BD7DCE9"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db.SaveChanges</w:t>
            </w:r>
            <w:proofErr w:type="gramEnd"/>
            <w:r>
              <w:rPr>
                <w:rFonts w:ascii="Consolas" w:hAnsi="Consolas" w:cs="Consolas"/>
                <w:color w:val="000000"/>
                <w:sz w:val="19"/>
                <w:szCs w:val="19"/>
                <w:lang w:val="en-US"/>
              </w:rPr>
              <w:t>();</w:t>
            </w:r>
          </w:p>
          <w:p w14:paraId="21B47B84" w14:textId="77777777"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p>
          <w:p w14:paraId="23F33452" w14:textId="13429390"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TempData[</w:t>
            </w:r>
            <w:r>
              <w:rPr>
                <w:rFonts w:ascii="Consolas" w:hAnsi="Consolas" w:cs="Consolas"/>
                <w:color w:val="A31515"/>
                <w:sz w:val="19"/>
                <w:szCs w:val="19"/>
                <w:lang w:val="en-US"/>
              </w:rPr>
              <w:t>"SaveOK"</w:t>
            </w:r>
            <w:r>
              <w:rPr>
                <w:rFonts w:ascii="Consolas" w:hAnsi="Consolas" w:cs="Consolas"/>
                <w:color w:val="000000"/>
                <w:sz w:val="19"/>
                <w:szCs w:val="19"/>
                <w:lang w:val="en-US"/>
              </w:rPr>
              <w:t xml:space="preserve">] = </w:t>
            </w:r>
            <w:r>
              <w:rPr>
                <w:rFonts w:ascii="Consolas" w:hAnsi="Consolas" w:cs="Consolas"/>
                <w:color w:val="A31515"/>
                <w:sz w:val="19"/>
                <w:szCs w:val="19"/>
                <w:lang w:val="en-US"/>
              </w:rPr>
              <w:t>"OK"</w:t>
            </w:r>
            <w:r>
              <w:rPr>
                <w:rFonts w:ascii="Consolas" w:hAnsi="Consolas" w:cs="Consolas"/>
                <w:color w:val="000000"/>
                <w:sz w:val="19"/>
                <w:szCs w:val="19"/>
                <w:lang w:val="en-US"/>
              </w:rPr>
              <w:t>;</w:t>
            </w:r>
          </w:p>
          <w:p w14:paraId="442AFE90" w14:textId="7C23C8A3"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RedirectToAction(</w:t>
            </w:r>
            <w:r>
              <w:rPr>
                <w:rFonts w:ascii="Consolas" w:hAnsi="Consolas" w:cs="Consolas"/>
                <w:color w:val="A31515"/>
                <w:sz w:val="19"/>
                <w:szCs w:val="19"/>
                <w:lang w:val="en-US"/>
              </w:rPr>
              <w:t>"Index"</w:t>
            </w:r>
            <w:r>
              <w:rPr>
                <w:rFonts w:ascii="Consolas" w:hAnsi="Consolas" w:cs="Consolas"/>
                <w:color w:val="000000"/>
                <w:sz w:val="19"/>
                <w:szCs w:val="19"/>
                <w:lang w:val="en-US"/>
              </w:rPr>
              <w:t>);</w:t>
            </w:r>
          </w:p>
          <w:p w14:paraId="4074ACCF" w14:textId="03D50071"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165A83" w14:textId="26769205"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(OptimisticConcurrencyException)</w:t>
            </w:r>
          </w:p>
          <w:p w14:paraId="0F9B4137" w14:textId="2DCC99FE"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21847D" w14:textId="1D3C6663"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db.Entry</w:t>
            </w:r>
            <w:proofErr w:type="gramEnd"/>
            <w:r>
              <w:rPr>
                <w:rFonts w:ascii="Consolas" w:hAnsi="Consolas" w:cs="Consolas"/>
                <w:color w:val="000000"/>
                <w:sz w:val="19"/>
                <w:szCs w:val="19"/>
                <w:lang w:val="en-US"/>
              </w:rPr>
              <w:t>(customerDB).Reload();</w:t>
            </w:r>
          </w:p>
          <w:p w14:paraId="6AE4A160" w14:textId="3130B7E3"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db.Entry</w:t>
            </w:r>
            <w:proofErr w:type="gramEnd"/>
            <w:r>
              <w:rPr>
                <w:rFonts w:ascii="Consolas" w:hAnsi="Consolas" w:cs="Consolas"/>
                <w:color w:val="000000"/>
                <w:sz w:val="19"/>
                <w:szCs w:val="19"/>
                <w:lang w:val="en-US"/>
              </w:rPr>
              <w:t>(customerDB).State == EntityState.Detached)</w:t>
            </w:r>
          </w:p>
          <w:p w14:paraId="600FC447" w14:textId="350B43BA"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E9C0EB" w14:textId="0C31FC42"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TempData[</w:t>
            </w:r>
            <w:r>
              <w:rPr>
                <w:rFonts w:ascii="Consolas" w:hAnsi="Consolas" w:cs="Consolas"/>
                <w:color w:val="A31515"/>
                <w:sz w:val="19"/>
                <w:szCs w:val="19"/>
                <w:lang w:val="en-US"/>
              </w:rPr>
              <w:t>"SaveError"</w:t>
            </w:r>
            <w:r>
              <w:rPr>
                <w:rFonts w:ascii="Consolas" w:hAnsi="Consolas" w:cs="Consolas"/>
                <w:color w:val="000000"/>
                <w:sz w:val="19"/>
                <w:szCs w:val="19"/>
                <w:lang w:val="en-US"/>
              </w:rPr>
              <w:t xml:space="preserve">] = </w:t>
            </w:r>
            <w:r>
              <w:rPr>
                <w:rFonts w:ascii="Consolas" w:hAnsi="Consolas" w:cs="Consolas"/>
                <w:color w:val="A31515"/>
                <w:sz w:val="19"/>
                <w:szCs w:val="19"/>
                <w:lang w:val="en-US"/>
              </w:rPr>
              <w:t>"Customer has been deleted by another user"</w:t>
            </w:r>
            <w:r>
              <w:rPr>
                <w:rFonts w:ascii="Consolas" w:hAnsi="Consolas" w:cs="Consolas"/>
                <w:color w:val="000000"/>
                <w:sz w:val="19"/>
                <w:szCs w:val="19"/>
                <w:lang w:val="en-US"/>
              </w:rPr>
              <w:t>;</w:t>
            </w:r>
          </w:p>
          <w:p w14:paraId="3D9ACB24" w14:textId="4A9AAFBA"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7000C3" w14:textId="2B544F1C"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1DA2D21" w14:textId="5C6BA529"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02213A" w14:textId="28ABF461"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TempData[</w:t>
            </w:r>
            <w:r>
              <w:rPr>
                <w:rFonts w:ascii="Consolas" w:hAnsi="Consolas" w:cs="Consolas"/>
                <w:color w:val="A31515"/>
                <w:sz w:val="19"/>
                <w:szCs w:val="19"/>
                <w:lang w:val="en-US"/>
              </w:rPr>
              <w:t>"SaveError"</w:t>
            </w:r>
            <w:r>
              <w:rPr>
                <w:rFonts w:ascii="Consolas" w:hAnsi="Consolas" w:cs="Consolas"/>
                <w:color w:val="000000"/>
                <w:sz w:val="19"/>
                <w:szCs w:val="19"/>
                <w:lang w:val="en-US"/>
              </w:rPr>
              <w:t xml:space="preserve">] = </w:t>
            </w:r>
            <w:r>
              <w:rPr>
                <w:rFonts w:ascii="Consolas" w:hAnsi="Consolas" w:cs="Consolas"/>
                <w:color w:val="A31515"/>
                <w:sz w:val="19"/>
                <w:szCs w:val="19"/>
                <w:lang w:val="en-US"/>
              </w:rPr>
              <w:t>"Customer has been updated by another user"</w:t>
            </w:r>
            <w:r>
              <w:rPr>
                <w:rFonts w:ascii="Consolas" w:hAnsi="Consolas" w:cs="Consolas"/>
                <w:color w:val="000000"/>
                <w:sz w:val="19"/>
                <w:szCs w:val="19"/>
                <w:lang w:val="en-US"/>
              </w:rPr>
              <w:t>;</w:t>
            </w:r>
          </w:p>
          <w:p w14:paraId="6EC1B0E4" w14:textId="732338B4"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AC2094" w14:textId="294336D8"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6A8A15" w14:textId="129BD436"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 ex)</w:t>
            </w:r>
          </w:p>
          <w:p w14:paraId="2F4029F0" w14:textId="7F28E9FD"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959BA7" w14:textId="5FA58EF6"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TempData[</w:t>
            </w:r>
            <w:r>
              <w:rPr>
                <w:rFonts w:ascii="Consolas" w:hAnsi="Consolas" w:cs="Consolas"/>
                <w:color w:val="A31515"/>
                <w:sz w:val="19"/>
                <w:szCs w:val="19"/>
                <w:lang w:val="en-US"/>
              </w:rPr>
              <w:t>"SaveError"</w:t>
            </w:r>
            <w:r>
              <w:rPr>
                <w:rFonts w:ascii="Consolas" w:hAnsi="Consolas" w:cs="Consolas"/>
                <w:color w:val="000000"/>
                <w:sz w:val="19"/>
                <w:szCs w:val="19"/>
                <w:lang w:val="en-US"/>
              </w:rPr>
              <w:t xml:space="preserve">] = </w:t>
            </w:r>
            <w:r>
              <w:rPr>
                <w:rFonts w:ascii="Consolas" w:hAnsi="Consolas" w:cs="Consolas"/>
                <w:color w:val="A31515"/>
                <w:sz w:val="19"/>
                <w:szCs w:val="19"/>
                <w:lang w:val="en-US"/>
              </w:rPr>
              <w:t>"Somethings was wrong. Please try again."</w:t>
            </w:r>
            <w:r>
              <w:rPr>
                <w:rFonts w:ascii="Consolas" w:hAnsi="Consolas" w:cs="Consolas"/>
                <w:color w:val="000000"/>
                <w:sz w:val="19"/>
                <w:szCs w:val="19"/>
                <w:lang w:val="en-US"/>
              </w:rPr>
              <w:t>;</w:t>
            </w:r>
          </w:p>
          <w:p w14:paraId="458129BD" w14:textId="24935FBC"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2B09DC" w14:textId="77777777" w:rsidR="00280242" w:rsidRDefault="00280242" w:rsidP="002802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lang w:val="en-US"/>
              </w:rPr>
            </w:pPr>
          </w:p>
          <w:p w14:paraId="38583DE7" w14:textId="17451069" w:rsidR="00280242" w:rsidRPr="00E3383A" w:rsidRDefault="00280242" w:rsidP="00280242">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lang w:val="en-US"/>
              </w:rPr>
            </w:pPr>
            <w:r>
              <w:rPr>
                <w:rFonts w:ascii="Consolas" w:hAnsi="Consolas" w:cs="Consolas"/>
                <w:color w:val="0000FF"/>
                <w:sz w:val="19"/>
                <w:szCs w:val="19"/>
                <w:lang w:val="en-US"/>
              </w:rPr>
              <w:t>return</w:t>
            </w:r>
            <w:r>
              <w:rPr>
                <w:rFonts w:ascii="Consolas" w:hAnsi="Consolas" w:cs="Consolas"/>
                <w:color w:val="000000"/>
                <w:sz w:val="19"/>
                <w:szCs w:val="19"/>
                <w:lang w:val="en-US"/>
              </w:rPr>
              <w:t xml:space="preserve"> RedirectToAction(</w:t>
            </w:r>
            <w:r>
              <w:rPr>
                <w:rFonts w:ascii="Consolas" w:hAnsi="Consolas" w:cs="Consolas"/>
                <w:color w:val="A31515"/>
                <w:sz w:val="19"/>
                <w:szCs w:val="19"/>
                <w:lang w:val="en-US"/>
              </w:rPr>
              <w:t>"Index"</w:t>
            </w:r>
            <w:r>
              <w:rPr>
                <w:rFonts w:ascii="Consolas" w:hAnsi="Consolas" w:cs="Consolas"/>
                <w:color w:val="000000"/>
                <w:sz w:val="19"/>
                <w:szCs w:val="19"/>
                <w:lang w:val="en-US"/>
              </w:rPr>
              <w:t>);</w:t>
            </w:r>
          </w:p>
        </w:tc>
        <w:tc>
          <w:tcPr>
            <w:tcW w:w="3089" w:type="dxa"/>
          </w:tcPr>
          <w:p w14:paraId="2C4BA268" w14:textId="480B1C01" w:rsidR="00F505C9" w:rsidRPr="00CC1262" w:rsidRDefault="00280242" w:rsidP="00F505C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CC1262">
              <w:rPr>
                <w:rFonts w:asciiTheme="majorHAnsi" w:hAnsiTheme="majorHAnsi" w:cstheme="majorHAnsi"/>
                <w:sz w:val="26"/>
                <w:szCs w:val="26"/>
                <w:lang w:val="en-US"/>
              </w:rPr>
              <w:t xml:space="preserve">- </w:t>
            </w:r>
            <w:r w:rsidR="00F505C9" w:rsidRPr="00CC1262">
              <w:rPr>
                <w:rFonts w:asciiTheme="majorHAnsi" w:hAnsiTheme="majorHAnsi" w:cstheme="majorHAnsi"/>
                <w:sz w:val="26"/>
                <w:szCs w:val="26"/>
                <w:lang w:val="en-US"/>
              </w:rPr>
              <w:t xml:space="preserve">Kiểm </w:t>
            </w:r>
            <w:r w:rsidR="00904CA1">
              <w:rPr>
                <w:rFonts w:asciiTheme="majorHAnsi" w:hAnsiTheme="majorHAnsi" w:cstheme="majorHAnsi"/>
                <w:sz w:val="26"/>
                <w:szCs w:val="26"/>
                <w:lang w:val="en-US"/>
              </w:rPr>
              <w:t>soát</w:t>
            </w:r>
            <w:r w:rsidR="00F505C9" w:rsidRPr="00CC1262">
              <w:rPr>
                <w:rFonts w:asciiTheme="majorHAnsi" w:hAnsiTheme="majorHAnsi" w:cstheme="majorHAnsi"/>
                <w:sz w:val="26"/>
                <w:szCs w:val="26"/>
                <w:lang w:val="en-US"/>
              </w:rPr>
              <w:t xml:space="preserve"> truy cập đồng thời khi sửa </w:t>
            </w:r>
            <w:r w:rsidR="003C0858">
              <w:rPr>
                <w:rFonts w:asciiTheme="majorHAnsi" w:hAnsiTheme="majorHAnsi" w:cstheme="majorHAnsi"/>
                <w:sz w:val="26"/>
                <w:szCs w:val="26"/>
                <w:lang w:val="en-US"/>
              </w:rPr>
              <w:t>thông tin khác</w:t>
            </w:r>
            <w:ins w:id="1387" w:author=" " w:date="2018-12-12T21:53:00Z">
              <w:r w:rsidR="00C0432A">
                <w:rPr>
                  <w:rFonts w:asciiTheme="majorHAnsi" w:hAnsiTheme="majorHAnsi" w:cstheme="majorHAnsi"/>
                  <w:sz w:val="26"/>
                  <w:szCs w:val="26"/>
                  <w:lang w:val="en-US"/>
                </w:rPr>
                <w:t>h</w:t>
              </w:r>
            </w:ins>
            <w:r w:rsidR="003C0858">
              <w:rPr>
                <w:rFonts w:asciiTheme="majorHAnsi" w:hAnsiTheme="majorHAnsi" w:cstheme="majorHAnsi"/>
                <w:sz w:val="26"/>
                <w:szCs w:val="26"/>
                <w:lang w:val="en-US"/>
              </w:rPr>
              <w:t xml:space="preserve"> hàng</w:t>
            </w:r>
            <w:r w:rsidR="00E567C7">
              <w:rPr>
                <w:rFonts w:asciiTheme="majorHAnsi" w:hAnsiTheme="majorHAnsi" w:cstheme="majorHAnsi"/>
                <w:sz w:val="26"/>
                <w:szCs w:val="26"/>
                <w:lang w:val="en-US"/>
              </w:rPr>
              <w:t>.</w:t>
            </w:r>
          </w:p>
          <w:p w14:paraId="27B018CA" w14:textId="60427394" w:rsidR="00280242" w:rsidRPr="00CC1262" w:rsidRDefault="00280242" w:rsidP="00D51F45">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p>
        </w:tc>
      </w:tr>
      <w:tr w:rsidR="00280242" w14:paraId="3FBCCEDE" w14:textId="77777777" w:rsidTr="00D51F45">
        <w:tc>
          <w:tcPr>
            <w:cnfStyle w:val="001000000000" w:firstRow="0" w:lastRow="0" w:firstColumn="1" w:lastColumn="0" w:oddVBand="0" w:evenVBand="0" w:oddHBand="0" w:evenHBand="0" w:firstRowFirstColumn="0" w:firstRowLastColumn="0" w:lastRowFirstColumn="0" w:lastRowLastColumn="0"/>
            <w:tcW w:w="625" w:type="dxa"/>
          </w:tcPr>
          <w:p w14:paraId="72D5FD11" w14:textId="77777777" w:rsidR="00280242" w:rsidRDefault="00280242" w:rsidP="00D51F45">
            <w:pPr>
              <w:spacing w:before="120" w:after="120" w:line="360" w:lineRule="auto"/>
              <w:rPr>
                <w:rFonts w:asciiTheme="majorHAnsi" w:hAnsiTheme="majorHAnsi" w:cstheme="majorHAnsi"/>
                <w:lang w:val="en-US"/>
              </w:rPr>
            </w:pPr>
          </w:p>
        </w:tc>
        <w:tc>
          <w:tcPr>
            <w:tcW w:w="6480" w:type="dxa"/>
          </w:tcPr>
          <w:p w14:paraId="165A6A71" w14:textId="77777777" w:rsidR="00280242" w:rsidRDefault="00280242" w:rsidP="00D51F4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lang w:val="en-US"/>
              </w:rPr>
            </w:pPr>
          </w:p>
        </w:tc>
        <w:tc>
          <w:tcPr>
            <w:tcW w:w="3089" w:type="dxa"/>
          </w:tcPr>
          <w:p w14:paraId="25B22EDE" w14:textId="77777777" w:rsidR="00280242" w:rsidRDefault="00280242" w:rsidP="00D51F45">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3DD0CBE4" w14:textId="77777777" w:rsidR="002B5FD7" w:rsidRPr="002376B7" w:rsidRDefault="002B5FD7" w:rsidP="002376B7">
      <w:pPr>
        <w:spacing w:after="120" w:line="360" w:lineRule="auto"/>
        <w:rPr>
          <w:rFonts w:asciiTheme="majorHAnsi" w:hAnsiTheme="majorHAnsi" w:cstheme="majorHAnsi"/>
          <w:lang w:val="en-US"/>
        </w:rPr>
      </w:pPr>
    </w:p>
    <w:p w14:paraId="58675905" w14:textId="248DCB8D" w:rsidR="002163F0" w:rsidRPr="002376B7" w:rsidRDefault="002163F0" w:rsidP="00CC2A94">
      <w:pPr>
        <w:pStyle w:val="Heading2"/>
        <w:numPr>
          <w:ilvl w:val="0"/>
          <w:numId w:val="14"/>
        </w:numPr>
        <w:spacing w:after="120" w:line="360" w:lineRule="auto"/>
      </w:pPr>
      <w:bookmarkStart w:id="1388" w:name="_Toc532383227"/>
      <w:r w:rsidRPr="002376B7">
        <w:t>Index</w:t>
      </w:r>
      <w:bookmarkEnd w:id="1388"/>
    </w:p>
    <w:p w14:paraId="3E244591" w14:textId="390133E4" w:rsidR="005364FE" w:rsidRPr="005364FE" w:rsidRDefault="005364FE" w:rsidP="005364FE">
      <w:pPr>
        <w:pStyle w:val="Caption"/>
        <w:keepNext/>
        <w:jc w:val="center"/>
        <w:rPr>
          <w:rFonts w:asciiTheme="majorHAnsi" w:hAnsiTheme="majorHAnsi" w:cstheme="majorHAnsi"/>
          <w:sz w:val="26"/>
          <w:szCs w:val="26"/>
        </w:rPr>
      </w:pPr>
      <w:bookmarkStart w:id="1389" w:name="_Toc532383407"/>
      <w:r w:rsidRPr="005364FE">
        <w:rPr>
          <w:rFonts w:asciiTheme="majorHAnsi" w:hAnsiTheme="majorHAnsi" w:cstheme="majorHAnsi"/>
          <w:sz w:val="26"/>
          <w:szCs w:val="26"/>
        </w:rPr>
        <w:t xml:space="preserve">Bảng </w:t>
      </w:r>
      <w:r w:rsidRPr="005364FE">
        <w:rPr>
          <w:rFonts w:asciiTheme="majorHAnsi" w:hAnsiTheme="majorHAnsi" w:cstheme="majorHAnsi"/>
          <w:sz w:val="26"/>
          <w:szCs w:val="26"/>
        </w:rPr>
        <w:fldChar w:fldCharType="begin"/>
      </w:r>
      <w:r w:rsidRPr="005364FE">
        <w:rPr>
          <w:rFonts w:asciiTheme="majorHAnsi" w:hAnsiTheme="majorHAnsi" w:cstheme="majorHAnsi"/>
          <w:sz w:val="26"/>
          <w:szCs w:val="26"/>
        </w:rPr>
        <w:instrText xml:space="preserve"> SEQ Bảng \* ARABIC </w:instrText>
      </w:r>
      <w:r w:rsidRPr="005364FE">
        <w:rPr>
          <w:rFonts w:asciiTheme="majorHAnsi" w:hAnsiTheme="majorHAnsi" w:cstheme="majorHAnsi"/>
          <w:sz w:val="26"/>
          <w:szCs w:val="26"/>
        </w:rPr>
        <w:fldChar w:fldCharType="separate"/>
      </w:r>
      <w:r w:rsidRPr="005364FE">
        <w:rPr>
          <w:rFonts w:asciiTheme="majorHAnsi" w:hAnsiTheme="majorHAnsi" w:cstheme="majorHAnsi"/>
          <w:noProof/>
          <w:sz w:val="26"/>
          <w:szCs w:val="26"/>
        </w:rPr>
        <w:t>7</w:t>
      </w:r>
      <w:r w:rsidRPr="005364FE">
        <w:rPr>
          <w:rFonts w:asciiTheme="majorHAnsi" w:hAnsiTheme="majorHAnsi" w:cstheme="majorHAnsi"/>
          <w:sz w:val="26"/>
          <w:szCs w:val="26"/>
        </w:rPr>
        <w:fldChar w:fldCharType="end"/>
      </w:r>
      <w:r w:rsidRPr="005364FE">
        <w:rPr>
          <w:rFonts w:asciiTheme="majorHAnsi" w:hAnsiTheme="majorHAnsi" w:cstheme="majorHAnsi"/>
          <w:sz w:val="26"/>
          <w:szCs w:val="26"/>
          <w:lang w:val="en-US"/>
        </w:rPr>
        <w:t>. Index</w:t>
      </w:r>
      <w:bookmarkEnd w:id="1389"/>
    </w:p>
    <w:tbl>
      <w:tblPr>
        <w:tblStyle w:val="GridTable1Light-Accent1"/>
        <w:tblW w:w="0" w:type="auto"/>
        <w:tblLook w:val="04A0" w:firstRow="1" w:lastRow="0" w:firstColumn="1" w:lastColumn="0" w:noHBand="0" w:noVBand="1"/>
      </w:tblPr>
      <w:tblGrid>
        <w:gridCol w:w="625"/>
        <w:gridCol w:w="4590"/>
        <w:gridCol w:w="4979"/>
      </w:tblGrid>
      <w:tr w:rsidR="006577E9" w14:paraId="09680D80" w14:textId="77777777" w:rsidTr="00F30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vAlign w:val="center"/>
          </w:tcPr>
          <w:p w14:paraId="65745AA0" w14:textId="77777777" w:rsidR="006577E9" w:rsidRPr="002E5B4F" w:rsidRDefault="006577E9" w:rsidP="0086668F">
            <w:pPr>
              <w:spacing w:before="120" w:after="120" w:line="360" w:lineRule="auto"/>
              <w:rPr>
                <w:rFonts w:asciiTheme="majorHAnsi" w:hAnsiTheme="majorHAnsi" w:cstheme="majorHAnsi"/>
                <w:sz w:val="26"/>
                <w:szCs w:val="26"/>
                <w:lang w:val="en-US"/>
              </w:rPr>
            </w:pPr>
            <w:r w:rsidRPr="002E5B4F">
              <w:rPr>
                <w:rFonts w:asciiTheme="majorHAnsi" w:hAnsiTheme="majorHAnsi" w:cstheme="majorHAnsi"/>
                <w:sz w:val="26"/>
                <w:szCs w:val="26"/>
                <w:lang w:val="en-US"/>
              </w:rPr>
              <w:t>TT</w:t>
            </w:r>
          </w:p>
        </w:tc>
        <w:tc>
          <w:tcPr>
            <w:tcW w:w="4590" w:type="dxa"/>
            <w:vAlign w:val="center"/>
          </w:tcPr>
          <w:p w14:paraId="3BC586DD" w14:textId="77777777" w:rsidR="006577E9" w:rsidRPr="002E5B4F" w:rsidRDefault="006577E9" w:rsidP="0086668F">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E5B4F">
              <w:rPr>
                <w:rFonts w:asciiTheme="majorHAnsi" w:hAnsiTheme="majorHAnsi" w:cstheme="majorHAnsi"/>
                <w:sz w:val="26"/>
                <w:szCs w:val="26"/>
                <w:lang w:val="en-US"/>
              </w:rPr>
              <w:t>Nội dung</w:t>
            </w:r>
          </w:p>
        </w:tc>
        <w:tc>
          <w:tcPr>
            <w:tcW w:w="4979" w:type="dxa"/>
            <w:vAlign w:val="center"/>
          </w:tcPr>
          <w:p w14:paraId="23D3A4DA" w14:textId="77777777" w:rsidR="006577E9" w:rsidRPr="002E5B4F" w:rsidRDefault="006577E9" w:rsidP="0086668F">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2E5B4F">
              <w:rPr>
                <w:rFonts w:asciiTheme="majorHAnsi" w:hAnsiTheme="majorHAnsi" w:cstheme="majorHAnsi"/>
                <w:sz w:val="26"/>
                <w:szCs w:val="26"/>
                <w:lang w:val="en-US"/>
              </w:rPr>
              <w:t>Mục đích</w:t>
            </w:r>
          </w:p>
        </w:tc>
      </w:tr>
      <w:tr w:rsidR="006577E9" w14:paraId="11D0E031" w14:textId="77777777" w:rsidTr="00F3000E">
        <w:tc>
          <w:tcPr>
            <w:cnfStyle w:val="001000000000" w:firstRow="0" w:lastRow="0" w:firstColumn="1" w:lastColumn="0" w:oddVBand="0" w:evenVBand="0" w:oddHBand="0" w:evenHBand="0" w:firstRowFirstColumn="0" w:firstRowLastColumn="0" w:lastRowFirstColumn="0" w:lastRowLastColumn="0"/>
            <w:tcW w:w="625" w:type="dxa"/>
            <w:vAlign w:val="center"/>
          </w:tcPr>
          <w:p w14:paraId="77DA93DB" w14:textId="77777777" w:rsidR="006577E9" w:rsidRDefault="006577E9" w:rsidP="0086668F">
            <w:pPr>
              <w:spacing w:before="120" w:after="120" w:line="360" w:lineRule="auto"/>
              <w:rPr>
                <w:rFonts w:asciiTheme="majorHAnsi" w:hAnsiTheme="majorHAnsi" w:cstheme="majorHAnsi"/>
                <w:lang w:val="en-US"/>
              </w:rPr>
            </w:pPr>
            <w:r>
              <w:rPr>
                <w:rFonts w:asciiTheme="majorHAnsi" w:hAnsiTheme="majorHAnsi" w:cstheme="majorHAnsi"/>
                <w:lang w:val="en-US"/>
              </w:rPr>
              <w:lastRenderedPageBreak/>
              <w:t>1</w:t>
            </w:r>
          </w:p>
        </w:tc>
        <w:tc>
          <w:tcPr>
            <w:tcW w:w="4590" w:type="dxa"/>
            <w:vAlign w:val="center"/>
          </w:tcPr>
          <w:p w14:paraId="75838211" w14:textId="233E81B7" w:rsidR="006577E9" w:rsidRPr="00E3383A" w:rsidRDefault="004B51F3" w:rsidP="0086668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INDEX</w:t>
            </w:r>
            <w:r>
              <w:rPr>
                <w:rFonts w:ascii="Consolas" w:hAnsi="Consolas" w:cs="Consolas"/>
                <w:color w:val="000000"/>
                <w:sz w:val="19"/>
                <w:szCs w:val="19"/>
                <w:highlight w:val="white"/>
                <w:lang w:val="en-US"/>
              </w:rPr>
              <w:t xml:space="preserve"> Index_ALog </w:t>
            </w: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Account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AccountLog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ModifiedDate</w:t>
            </w:r>
            <w:r>
              <w:rPr>
                <w:rFonts w:ascii="Consolas" w:hAnsi="Consolas" w:cs="Consolas"/>
                <w:color w:val="808080"/>
                <w:sz w:val="19"/>
                <w:szCs w:val="19"/>
                <w:highlight w:val="white"/>
                <w:lang w:val="en-US"/>
              </w:rPr>
              <w:t>)</w:t>
            </w:r>
          </w:p>
        </w:tc>
        <w:tc>
          <w:tcPr>
            <w:tcW w:w="4979" w:type="dxa"/>
            <w:vAlign w:val="center"/>
          </w:tcPr>
          <w:p w14:paraId="15770393" w14:textId="151F981D" w:rsidR="006577E9" w:rsidRPr="0027753F" w:rsidRDefault="0027753F" w:rsidP="0027753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 </w:t>
            </w:r>
            <w:r w:rsidRPr="0027753F">
              <w:rPr>
                <w:rFonts w:asciiTheme="majorHAnsi" w:hAnsiTheme="majorHAnsi" w:cstheme="majorHAnsi"/>
                <w:lang w:val="en-US"/>
              </w:rPr>
              <w:t>Tạo nonclustered index</w:t>
            </w:r>
            <w:r w:rsidR="0062265C">
              <w:rPr>
                <w:rFonts w:asciiTheme="majorHAnsi" w:hAnsiTheme="majorHAnsi" w:cstheme="majorHAnsi"/>
                <w:lang w:val="en-US"/>
              </w:rPr>
              <w:t xml:space="preserve"> cột “ngày insert”</w:t>
            </w:r>
            <w:r>
              <w:rPr>
                <w:rFonts w:asciiTheme="majorHAnsi" w:hAnsiTheme="majorHAnsi" w:cstheme="majorHAnsi"/>
                <w:lang w:val="en-US"/>
              </w:rPr>
              <w:t xml:space="preserve"> cho bảng AccountLog giúp tìm tổng số người đã đăng nhập trong 1 năm</w:t>
            </w:r>
            <w:r w:rsidR="00E11ED0">
              <w:rPr>
                <w:rFonts w:asciiTheme="majorHAnsi" w:hAnsiTheme="majorHAnsi" w:cstheme="majorHAnsi"/>
                <w:lang w:val="en-US"/>
              </w:rPr>
              <w:t xml:space="preserve"> được nhanh hơn</w:t>
            </w:r>
            <w:r w:rsidR="00E567C7">
              <w:rPr>
                <w:rFonts w:asciiTheme="majorHAnsi" w:hAnsiTheme="majorHAnsi" w:cstheme="majorHAnsi"/>
                <w:lang w:val="en-US"/>
              </w:rPr>
              <w:t>.</w:t>
            </w:r>
          </w:p>
        </w:tc>
      </w:tr>
      <w:tr w:rsidR="006577E9" w14:paraId="66E1DDDE" w14:textId="77777777" w:rsidTr="00F3000E">
        <w:tc>
          <w:tcPr>
            <w:cnfStyle w:val="001000000000" w:firstRow="0" w:lastRow="0" w:firstColumn="1" w:lastColumn="0" w:oddVBand="0" w:evenVBand="0" w:oddHBand="0" w:evenHBand="0" w:firstRowFirstColumn="0" w:firstRowLastColumn="0" w:lastRowFirstColumn="0" w:lastRowLastColumn="0"/>
            <w:tcW w:w="625" w:type="dxa"/>
            <w:vAlign w:val="center"/>
          </w:tcPr>
          <w:p w14:paraId="15357DB6" w14:textId="5E1780F1" w:rsidR="006577E9" w:rsidRDefault="00884056" w:rsidP="0086668F">
            <w:pPr>
              <w:spacing w:before="120" w:after="120" w:line="360" w:lineRule="auto"/>
              <w:rPr>
                <w:rFonts w:asciiTheme="majorHAnsi" w:hAnsiTheme="majorHAnsi" w:cstheme="majorHAnsi"/>
                <w:lang w:val="en-US"/>
              </w:rPr>
            </w:pPr>
            <w:r>
              <w:rPr>
                <w:rFonts w:asciiTheme="majorHAnsi" w:hAnsiTheme="majorHAnsi" w:cstheme="majorHAnsi"/>
                <w:lang w:val="en-US"/>
              </w:rPr>
              <w:t>2</w:t>
            </w:r>
          </w:p>
        </w:tc>
        <w:tc>
          <w:tcPr>
            <w:tcW w:w="4590" w:type="dxa"/>
            <w:vAlign w:val="center"/>
          </w:tcPr>
          <w:p w14:paraId="402474A7" w14:textId="7C7172C1" w:rsidR="006577E9" w:rsidRDefault="00884056" w:rsidP="0086668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INDEX</w:t>
            </w:r>
            <w:r>
              <w:rPr>
                <w:rFonts w:ascii="Consolas" w:hAnsi="Consolas" w:cs="Consolas"/>
                <w:color w:val="000000"/>
                <w:sz w:val="19"/>
                <w:szCs w:val="19"/>
                <w:highlight w:val="white"/>
                <w:lang w:val="en-US"/>
              </w:rPr>
              <w:t xml:space="preserve"> PK_Account_Username </w:t>
            </w: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Account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Account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Username</w:t>
            </w:r>
            <w:r>
              <w:rPr>
                <w:rFonts w:ascii="Consolas" w:hAnsi="Consolas" w:cs="Consolas"/>
                <w:color w:val="808080"/>
                <w:sz w:val="19"/>
                <w:szCs w:val="19"/>
                <w:highlight w:val="white"/>
                <w:lang w:val="en-US"/>
              </w:rPr>
              <w:t>)</w:t>
            </w:r>
          </w:p>
        </w:tc>
        <w:tc>
          <w:tcPr>
            <w:tcW w:w="4979" w:type="dxa"/>
            <w:vAlign w:val="center"/>
          </w:tcPr>
          <w:p w14:paraId="519BF3B9" w14:textId="02EC5D20" w:rsidR="006577E9" w:rsidRDefault="001775E7" w:rsidP="0086668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 </w:t>
            </w:r>
            <w:r w:rsidRPr="0027753F">
              <w:rPr>
                <w:rFonts w:asciiTheme="majorHAnsi" w:hAnsiTheme="majorHAnsi" w:cstheme="majorHAnsi"/>
                <w:lang w:val="en-US"/>
              </w:rPr>
              <w:t>Tạo nonclustered index</w:t>
            </w:r>
            <w:r>
              <w:rPr>
                <w:rFonts w:asciiTheme="majorHAnsi" w:hAnsiTheme="majorHAnsi" w:cstheme="majorHAnsi"/>
                <w:lang w:val="en-US"/>
              </w:rPr>
              <w:t xml:space="preserve"> cột “username” cho bảng Account giúp </w:t>
            </w:r>
            <w:r w:rsidR="007A5FAD">
              <w:rPr>
                <w:rFonts w:asciiTheme="majorHAnsi" w:hAnsiTheme="majorHAnsi" w:cstheme="majorHAnsi"/>
                <w:lang w:val="en-US"/>
              </w:rPr>
              <w:t>người dùng đăng nhập bằng account nhanh hơn</w:t>
            </w:r>
            <w:r w:rsidR="00E567C7">
              <w:rPr>
                <w:rFonts w:asciiTheme="majorHAnsi" w:hAnsiTheme="majorHAnsi" w:cstheme="majorHAnsi"/>
                <w:lang w:val="en-US"/>
              </w:rPr>
              <w:t>.</w:t>
            </w:r>
          </w:p>
        </w:tc>
      </w:tr>
      <w:tr w:rsidR="00B132F6" w14:paraId="00419B34" w14:textId="77777777" w:rsidTr="00F3000E">
        <w:tc>
          <w:tcPr>
            <w:cnfStyle w:val="001000000000" w:firstRow="0" w:lastRow="0" w:firstColumn="1" w:lastColumn="0" w:oddVBand="0" w:evenVBand="0" w:oddHBand="0" w:evenHBand="0" w:firstRowFirstColumn="0" w:firstRowLastColumn="0" w:lastRowFirstColumn="0" w:lastRowLastColumn="0"/>
            <w:tcW w:w="625" w:type="dxa"/>
            <w:vAlign w:val="center"/>
          </w:tcPr>
          <w:p w14:paraId="1EE92267" w14:textId="6FEBD8AE" w:rsidR="00B132F6" w:rsidRDefault="00B132F6" w:rsidP="0086668F">
            <w:pPr>
              <w:spacing w:before="120" w:after="120" w:line="360" w:lineRule="auto"/>
              <w:rPr>
                <w:rFonts w:asciiTheme="majorHAnsi" w:hAnsiTheme="majorHAnsi" w:cstheme="majorHAnsi"/>
                <w:lang w:val="en-US"/>
              </w:rPr>
            </w:pPr>
            <w:r>
              <w:rPr>
                <w:rFonts w:asciiTheme="majorHAnsi" w:hAnsiTheme="majorHAnsi" w:cstheme="majorHAnsi"/>
                <w:lang w:val="en-US"/>
              </w:rPr>
              <w:t>3</w:t>
            </w:r>
          </w:p>
        </w:tc>
        <w:tc>
          <w:tcPr>
            <w:tcW w:w="4590" w:type="dxa"/>
            <w:vAlign w:val="center"/>
          </w:tcPr>
          <w:p w14:paraId="70D97EB0" w14:textId="45E46D4B" w:rsidR="00B132F6" w:rsidRDefault="00B132F6" w:rsidP="0086668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FF"/>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INDEX</w:t>
            </w:r>
            <w:r>
              <w:rPr>
                <w:rFonts w:ascii="Consolas" w:hAnsi="Consolas" w:cs="Consolas"/>
                <w:color w:val="000000"/>
                <w:sz w:val="19"/>
                <w:szCs w:val="19"/>
                <w:highlight w:val="white"/>
                <w:lang w:val="en-US"/>
              </w:rPr>
              <w:t xml:space="preserve"> PK_Customer_PhoneNumber </w:t>
            </w: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Customer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PhoneNumber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PhoneNumber</w:t>
            </w:r>
            <w:r>
              <w:rPr>
                <w:rFonts w:ascii="Consolas" w:hAnsi="Consolas" w:cs="Consolas"/>
                <w:color w:val="808080"/>
                <w:sz w:val="19"/>
                <w:szCs w:val="19"/>
                <w:highlight w:val="white"/>
                <w:lang w:val="en-US"/>
              </w:rPr>
              <w:t>)</w:t>
            </w:r>
          </w:p>
        </w:tc>
        <w:tc>
          <w:tcPr>
            <w:tcW w:w="4979" w:type="dxa"/>
            <w:vAlign w:val="center"/>
          </w:tcPr>
          <w:p w14:paraId="62DE2BC2" w14:textId="03E50DFB" w:rsidR="00B132F6" w:rsidRDefault="00B132F6" w:rsidP="0086668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 </w:t>
            </w:r>
            <w:r w:rsidRPr="0027753F">
              <w:rPr>
                <w:rFonts w:asciiTheme="majorHAnsi" w:hAnsiTheme="majorHAnsi" w:cstheme="majorHAnsi"/>
                <w:lang w:val="en-US"/>
              </w:rPr>
              <w:t>Tạo nonclustered index</w:t>
            </w:r>
            <w:r>
              <w:rPr>
                <w:rFonts w:asciiTheme="majorHAnsi" w:hAnsiTheme="majorHAnsi" w:cstheme="majorHAnsi"/>
                <w:lang w:val="en-US"/>
              </w:rPr>
              <w:t xml:space="preserve"> cột “</w:t>
            </w:r>
            <w:r w:rsidR="00923507">
              <w:rPr>
                <w:rFonts w:asciiTheme="majorHAnsi" w:hAnsiTheme="majorHAnsi" w:cstheme="majorHAnsi"/>
                <w:lang w:val="en-US"/>
              </w:rPr>
              <w:t>PhoneNumber</w:t>
            </w:r>
            <w:r>
              <w:rPr>
                <w:rFonts w:asciiTheme="majorHAnsi" w:hAnsiTheme="majorHAnsi" w:cstheme="majorHAnsi"/>
                <w:lang w:val="en-US"/>
              </w:rPr>
              <w:t>” cho bảng Account giúp tìm người dùng theo số điện thoại được nhanh hơn</w:t>
            </w:r>
            <w:r w:rsidR="00E567C7">
              <w:rPr>
                <w:rFonts w:asciiTheme="majorHAnsi" w:hAnsiTheme="majorHAnsi" w:cstheme="majorHAnsi"/>
                <w:lang w:val="en-US"/>
              </w:rPr>
              <w:t>.</w:t>
            </w:r>
          </w:p>
        </w:tc>
      </w:tr>
    </w:tbl>
    <w:p w14:paraId="3D5B62A6" w14:textId="77777777" w:rsidR="00085895" w:rsidRPr="002376B7" w:rsidRDefault="00085895" w:rsidP="002376B7">
      <w:pPr>
        <w:spacing w:after="120" w:line="360" w:lineRule="auto"/>
        <w:rPr>
          <w:rFonts w:asciiTheme="majorHAnsi" w:hAnsiTheme="majorHAnsi" w:cstheme="majorHAnsi"/>
          <w:lang w:val="en-US"/>
        </w:rPr>
      </w:pPr>
    </w:p>
    <w:p w14:paraId="1F0B56C9" w14:textId="1BE1610E" w:rsidR="008F7790" w:rsidRPr="002376B7" w:rsidRDefault="008F7790" w:rsidP="002376B7">
      <w:pPr>
        <w:spacing w:after="120" w:line="360" w:lineRule="auto"/>
        <w:rPr>
          <w:rFonts w:asciiTheme="majorHAnsi" w:hAnsiTheme="majorHAnsi" w:cstheme="majorHAnsi"/>
          <w:lang w:val="en-US"/>
        </w:rPr>
      </w:pPr>
    </w:p>
    <w:p w14:paraId="4DD1D7A4" w14:textId="77777777" w:rsidR="00B8710B" w:rsidRPr="002376B7" w:rsidRDefault="00B8710B" w:rsidP="002376B7">
      <w:pPr>
        <w:spacing w:after="120" w:line="360" w:lineRule="auto"/>
        <w:rPr>
          <w:rFonts w:asciiTheme="majorHAnsi" w:hAnsiTheme="majorHAnsi" w:cstheme="majorHAnsi"/>
          <w:b/>
          <w:sz w:val="36"/>
          <w:szCs w:val="36"/>
          <w:lang w:val="en-US"/>
        </w:rPr>
      </w:pPr>
      <w:r w:rsidRPr="002376B7">
        <w:rPr>
          <w:rFonts w:asciiTheme="majorHAnsi" w:hAnsiTheme="majorHAnsi" w:cstheme="majorHAnsi"/>
        </w:rPr>
        <w:br w:type="page"/>
      </w:r>
    </w:p>
    <w:p w14:paraId="09C509CB" w14:textId="3055274F" w:rsidR="006E34E5" w:rsidRPr="002376B7" w:rsidRDefault="006E34E5" w:rsidP="002376B7">
      <w:pPr>
        <w:pStyle w:val="Heading1"/>
        <w:spacing w:after="120" w:line="360" w:lineRule="auto"/>
      </w:pPr>
      <w:bookmarkStart w:id="1390" w:name="_Toc532383228"/>
      <w:r w:rsidRPr="002376B7">
        <w:lastRenderedPageBreak/>
        <w:t>GIAO DIỆN</w:t>
      </w:r>
      <w:bookmarkEnd w:id="1390"/>
    </w:p>
    <w:p w14:paraId="2BF9B251" w14:textId="514D24C2" w:rsidR="005237D3" w:rsidRPr="002376B7" w:rsidRDefault="000E7B02" w:rsidP="002376B7">
      <w:pPr>
        <w:pStyle w:val="Heading2"/>
        <w:numPr>
          <w:ilvl w:val="0"/>
          <w:numId w:val="15"/>
        </w:numPr>
        <w:spacing w:after="120" w:line="360" w:lineRule="auto"/>
      </w:pPr>
      <w:bookmarkStart w:id="1391" w:name="_Toc532383229"/>
      <w:r w:rsidRPr="002376B7">
        <w:t>Giao diện người dùng</w:t>
      </w:r>
      <w:bookmarkEnd w:id="1391"/>
    </w:p>
    <w:p w14:paraId="29E20E70" w14:textId="77777777" w:rsidR="000A78B1" w:rsidRPr="002376B7" w:rsidRDefault="000A78B1" w:rsidP="002376B7">
      <w:pPr>
        <w:keepNext/>
        <w:spacing w:after="120" w:line="360" w:lineRule="auto"/>
        <w:jc w:val="center"/>
        <w:rPr>
          <w:rFonts w:asciiTheme="majorHAnsi" w:hAnsiTheme="majorHAnsi" w:cstheme="majorHAnsi"/>
        </w:rPr>
      </w:pPr>
      <w:r w:rsidRPr="002376B7">
        <w:rPr>
          <w:rFonts w:asciiTheme="majorHAnsi" w:hAnsiTheme="majorHAnsi" w:cstheme="majorHAnsi"/>
          <w:noProof/>
          <w:lang w:val="en-US" w:eastAsia="zh-CN"/>
        </w:rPr>
        <w:drawing>
          <wp:inline distT="0" distB="0" distL="0" distR="0" wp14:anchorId="7E71A010" wp14:editId="681686FD">
            <wp:extent cx="5943600" cy="29190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17880E08" w14:textId="76B7BE62" w:rsidR="00681196" w:rsidRDefault="000A78B1" w:rsidP="002376B7">
      <w:pPr>
        <w:pStyle w:val="Caption"/>
        <w:spacing w:after="120" w:line="360" w:lineRule="auto"/>
        <w:jc w:val="center"/>
        <w:rPr>
          <w:ins w:id="1392" w:author="cong an ngo" w:date="2018-12-12T11:37:00Z"/>
          <w:rFonts w:asciiTheme="majorHAnsi" w:hAnsiTheme="majorHAnsi" w:cstheme="majorHAnsi"/>
          <w:sz w:val="26"/>
          <w:szCs w:val="26"/>
        </w:rPr>
      </w:pPr>
      <w:r w:rsidRPr="002376B7">
        <w:rPr>
          <w:rFonts w:asciiTheme="majorHAnsi" w:hAnsiTheme="majorHAnsi" w:cstheme="majorHAnsi"/>
          <w:sz w:val="26"/>
          <w:szCs w:val="26"/>
        </w:rPr>
        <w:t xml:space="preserve">Hình </w:t>
      </w:r>
      <w:r w:rsidRPr="002376B7">
        <w:rPr>
          <w:rFonts w:asciiTheme="majorHAnsi" w:hAnsiTheme="majorHAnsi" w:cstheme="majorHAnsi"/>
          <w:sz w:val="26"/>
          <w:szCs w:val="26"/>
        </w:rPr>
        <w:fldChar w:fldCharType="begin"/>
      </w:r>
      <w:r w:rsidRPr="002376B7">
        <w:rPr>
          <w:rFonts w:asciiTheme="majorHAnsi" w:hAnsiTheme="majorHAnsi" w:cstheme="majorHAnsi"/>
          <w:sz w:val="26"/>
          <w:szCs w:val="26"/>
        </w:rPr>
        <w:instrText xml:space="preserve"> SEQ Hình \* ARABIC </w:instrText>
      </w:r>
      <w:r w:rsidRPr="002376B7">
        <w:rPr>
          <w:rFonts w:asciiTheme="majorHAnsi" w:hAnsiTheme="majorHAnsi" w:cstheme="majorHAnsi"/>
          <w:sz w:val="26"/>
          <w:szCs w:val="26"/>
        </w:rPr>
        <w:fldChar w:fldCharType="separate"/>
      </w:r>
      <w:r w:rsidR="00995793">
        <w:rPr>
          <w:rFonts w:asciiTheme="majorHAnsi" w:hAnsiTheme="majorHAnsi" w:cstheme="majorHAnsi"/>
          <w:noProof/>
          <w:sz w:val="26"/>
          <w:szCs w:val="26"/>
        </w:rPr>
        <w:t>2</w:t>
      </w:r>
      <w:r w:rsidRPr="002376B7">
        <w:rPr>
          <w:rFonts w:asciiTheme="majorHAnsi" w:hAnsiTheme="majorHAnsi" w:cstheme="majorHAnsi"/>
          <w:sz w:val="26"/>
          <w:szCs w:val="26"/>
        </w:rPr>
        <w:fldChar w:fldCharType="end"/>
      </w:r>
      <w:r w:rsidRPr="00D51F45">
        <w:rPr>
          <w:rFonts w:asciiTheme="majorHAnsi" w:hAnsiTheme="majorHAnsi" w:cstheme="majorHAnsi"/>
          <w:sz w:val="26"/>
          <w:szCs w:val="26"/>
        </w:rPr>
        <w:t>. Giao diện trang chủ của người dùng</w:t>
      </w:r>
      <w:moveToRangeStart w:id="1393" w:author="cong an ngo" w:date="2018-12-12T11:37:00Z" w:name="move532377950"/>
      <w:moveTo w:id="1394" w:author="cong an ngo" w:date="2018-12-12T11:37:00Z">
        <w:r w:rsidR="0061289D" w:rsidRPr="002376B7">
          <w:rPr>
            <w:rFonts w:asciiTheme="majorHAnsi" w:hAnsiTheme="majorHAnsi" w:cstheme="majorHAnsi"/>
            <w:noProof/>
            <w:lang w:val="en-US" w:eastAsia="zh-CN"/>
          </w:rPr>
          <w:drawing>
            <wp:inline distT="0" distB="0" distL="0" distR="0" wp14:anchorId="1F7236CD" wp14:editId="1049B52A">
              <wp:extent cx="5961994" cy="3610063"/>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783" cy="3628101"/>
                      </a:xfrm>
                      <a:prstGeom prst="rect">
                        <a:avLst/>
                      </a:prstGeom>
                      <a:noFill/>
                      <a:ln>
                        <a:noFill/>
                      </a:ln>
                    </pic:spPr>
                  </pic:pic>
                </a:graphicData>
              </a:graphic>
            </wp:inline>
          </w:drawing>
        </w:r>
      </w:moveTo>
      <w:moveToRangeEnd w:id="1393"/>
    </w:p>
    <w:p w14:paraId="020FA34D" w14:textId="6AA0A55C" w:rsidR="0061289D" w:rsidRDefault="0061289D" w:rsidP="0061289D">
      <w:pPr>
        <w:jc w:val="center"/>
        <w:rPr>
          <w:ins w:id="1395" w:author="cong an ngo" w:date="2018-12-12T11:38:00Z"/>
          <w:rFonts w:asciiTheme="majorHAnsi" w:hAnsiTheme="majorHAnsi" w:cstheme="majorHAnsi"/>
          <w:sz w:val="26"/>
          <w:szCs w:val="26"/>
          <w:lang w:val="en-US"/>
        </w:rPr>
      </w:pPr>
      <w:ins w:id="1396" w:author="cong an ngo" w:date="2018-12-12T11:37:00Z">
        <w:r w:rsidRPr="0061289D">
          <w:rPr>
            <w:rFonts w:asciiTheme="majorHAnsi" w:hAnsiTheme="majorHAnsi" w:cstheme="majorHAnsi"/>
            <w:sz w:val="26"/>
            <w:szCs w:val="26"/>
            <w:lang w:val="en-US"/>
            <w:rPrChange w:id="1397" w:author="cong an ngo" w:date="2018-12-12T11:38:00Z">
              <w:rPr>
                <w:lang w:val="en-US"/>
              </w:rPr>
            </w:rPrChange>
          </w:rPr>
          <w:t xml:space="preserve">Hình 3. </w:t>
        </w:r>
      </w:ins>
      <w:ins w:id="1398" w:author="cong an ngo" w:date="2018-12-12T11:38:00Z">
        <w:r w:rsidRPr="0061289D">
          <w:rPr>
            <w:rFonts w:asciiTheme="majorHAnsi" w:hAnsiTheme="majorHAnsi" w:cstheme="majorHAnsi"/>
            <w:sz w:val="26"/>
            <w:szCs w:val="26"/>
            <w:lang w:val="en-US"/>
            <w:rPrChange w:id="1399" w:author="cong an ngo" w:date="2018-12-12T11:38:00Z">
              <w:rPr>
                <w:lang w:val="en-US"/>
              </w:rPr>
            </w:rPrChange>
          </w:rPr>
          <w:t>Giao diện đăng nhập của người dùng</w:t>
        </w:r>
      </w:ins>
    </w:p>
    <w:p w14:paraId="2FF49F80" w14:textId="5697CC9D" w:rsidR="0061289D" w:rsidRDefault="0061289D" w:rsidP="0061289D">
      <w:pPr>
        <w:jc w:val="center"/>
        <w:rPr>
          <w:ins w:id="1400" w:author="cong an ngo" w:date="2018-12-12T11:38:00Z"/>
          <w:rFonts w:asciiTheme="majorHAnsi" w:hAnsiTheme="majorHAnsi" w:cstheme="majorHAnsi"/>
          <w:sz w:val="26"/>
          <w:szCs w:val="26"/>
          <w:lang w:val="en-US"/>
        </w:rPr>
      </w:pPr>
    </w:p>
    <w:p w14:paraId="18917815" w14:textId="77777777" w:rsidR="0061289D" w:rsidRPr="0061289D" w:rsidRDefault="0061289D">
      <w:pPr>
        <w:jc w:val="center"/>
        <w:rPr>
          <w:ins w:id="1401" w:author="cong an ngo" w:date="2018-12-12T11:36:00Z"/>
          <w:rFonts w:asciiTheme="majorHAnsi" w:hAnsiTheme="majorHAnsi" w:cstheme="majorHAnsi"/>
          <w:sz w:val="26"/>
          <w:szCs w:val="26"/>
          <w:lang w:val="en-US"/>
          <w:rPrChange w:id="1402" w:author="cong an ngo" w:date="2018-12-12T11:38:00Z">
            <w:rPr>
              <w:ins w:id="1403" w:author="cong an ngo" w:date="2018-12-12T11:36:00Z"/>
              <w:rFonts w:asciiTheme="majorHAnsi" w:hAnsiTheme="majorHAnsi" w:cstheme="majorHAnsi"/>
              <w:sz w:val="26"/>
              <w:szCs w:val="26"/>
            </w:rPr>
          </w:rPrChange>
        </w:rPr>
        <w:pPrChange w:id="1404" w:author="cong an ngo" w:date="2018-12-12T11:38:00Z">
          <w:pPr>
            <w:pStyle w:val="Caption"/>
            <w:spacing w:after="120" w:line="360" w:lineRule="auto"/>
            <w:jc w:val="center"/>
          </w:pPr>
        </w:pPrChange>
      </w:pPr>
    </w:p>
    <w:p w14:paraId="0B433DD2" w14:textId="165D82A4" w:rsidR="0061289D" w:rsidRDefault="0061289D" w:rsidP="0061289D">
      <w:pPr>
        <w:rPr>
          <w:ins w:id="1405" w:author="cong an ngo" w:date="2018-12-12T11:39:00Z"/>
        </w:rPr>
      </w:pPr>
      <w:moveToRangeStart w:id="1406" w:author="cong an ngo" w:date="2018-12-12T11:39:00Z" w:name="move532378079"/>
      <w:moveTo w:id="1407" w:author="cong an ngo" w:date="2018-12-12T11:39:00Z">
        <w:r w:rsidRPr="002376B7">
          <w:rPr>
            <w:rFonts w:asciiTheme="majorHAnsi" w:hAnsiTheme="majorHAnsi" w:cstheme="majorHAnsi"/>
            <w:noProof/>
            <w:lang w:val="en-US" w:eastAsia="zh-CN"/>
          </w:rPr>
          <w:lastRenderedPageBreak/>
          <w:drawing>
            <wp:inline distT="0" distB="0" distL="0" distR="0" wp14:anchorId="726D8E44" wp14:editId="24D83B09">
              <wp:extent cx="6492198" cy="425669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0372" cy="4262049"/>
                      </a:xfrm>
                      <a:prstGeom prst="rect">
                        <a:avLst/>
                      </a:prstGeom>
                      <a:noFill/>
                      <a:ln>
                        <a:noFill/>
                      </a:ln>
                    </pic:spPr>
                  </pic:pic>
                </a:graphicData>
              </a:graphic>
            </wp:inline>
          </w:drawing>
        </w:r>
      </w:moveTo>
      <w:moveToRangeEnd w:id="1406"/>
    </w:p>
    <w:p w14:paraId="1C69942A" w14:textId="1B0D3A05" w:rsidR="0061289D" w:rsidRDefault="0061289D" w:rsidP="0061289D">
      <w:pPr>
        <w:jc w:val="center"/>
        <w:rPr>
          <w:ins w:id="1408" w:author="cong an ngo" w:date="2018-12-12T11:40:00Z"/>
          <w:rFonts w:asciiTheme="majorHAnsi" w:hAnsiTheme="majorHAnsi" w:cstheme="majorHAnsi"/>
          <w:sz w:val="26"/>
          <w:szCs w:val="26"/>
          <w:lang w:val="en-US"/>
        </w:rPr>
      </w:pPr>
      <w:ins w:id="1409" w:author="cong an ngo" w:date="2018-12-12T11:39:00Z">
        <w:r w:rsidRPr="0061289D">
          <w:rPr>
            <w:rFonts w:asciiTheme="majorHAnsi" w:hAnsiTheme="majorHAnsi" w:cstheme="majorHAnsi"/>
            <w:sz w:val="26"/>
            <w:szCs w:val="26"/>
            <w:lang w:val="en-US"/>
            <w:rPrChange w:id="1410" w:author="cong an ngo" w:date="2018-12-12T11:39:00Z">
              <w:rPr>
                <w:lang w:val="en-US"/>
              </w:rPr>
            </w:rPrChange>
          </w:rPr>
          <w:t>Hình 4. Giao diện đăng k</w:t>
        </w:r>
        <w:r>
          <w:rPr>
            <w:rFonts w:asciiTheme="majorHAnsi" w:hAnsiTheme="majorHAnsi" w:cstheme="majorHAnsi"/>
            <w:sz w:val="26"/>
            <w:szCs w:val="26"/>
            <w:lang w:val="en-US"/>
          </w:rPr>
          <w:t>ý</w:t>
        </w:r>
        <w:r w:rsidRPr="0061289D">
          <w:rPr>
            <w:rFonts w:asciiTheme="majorHAnsi" w:hAnsiTheme="majorHAnsi" w:cstheme="majorHAnsi"/>
            <w:sz w:val="26"/>
            <w:szCs w:val="26"/>
            <w:lang w:val="en-US"/>
            <w:rPrChange w:id="1411" w:author="cong an ngo" w:date="2018-12-12T11:39:00Z">
              <w:rPr>
                <w:lang w:val="en-US"/>
              </w:rPr>
            </w:rPrChange>
          </w:rPr>
          <w:t xml:space="preserve"> của người dùng</w:t>
        </w:r>
      </w:ins>
    </w:p>
    <w:p w14:paraId="6577812B" w14:textId="44118DA6" w:rsidR="00911C96" w:rsidRDefault="00911C96" w:rsidP="0061289D">
      <w:pPr>
        <w:jc w:val="center"/>
        <w:rPr>
          <w:ins w:id="1412" w:author="cong an ngo" w:date="2018-12-12T11:40:00Z"/>
          <w:rFonts w:asciiTheme="majorHAnsi" w:hAnsiTheme="majorHAnsi" w:cstheme="majorHAnsi"/>
          <w:sz w:val="26"/>
          <w:szCs w:val="26"/>
          <w:lang w:val="en-US"/>
        </w:rPr>
      </w:pPr>
      <w:moveToRangeStart w:id="1413" w:author="cong an ngo" w:date="2018-12-12T11:40:00Z" w:name="move532378141"/>
      <w:moveTo w:id="1414" w:author="cong an ngo" w:date="2018-12-12T11:40:00Z">
        <w:r w:rsidRPr="002376B7">
          <w:rPr>
            <w:rFonts w:asciiTheme="majorHAnsi" w:hAnsiTheme="majorHAnsi" w:cstheme="majorHAnsi"/>
            <w:noProof/>
            <w:lang w:val="en-US" w:eastAsia="zh-CN"/>
          </w:rPr>
          <w:drawing>
            <wp:inline distT="0" distB="0" distL="0" distR="0" wp14:anchorId="77DB08B5" wp14:editId="77EC6CA9">
              <wp:extent cx="6479540" cy="279164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9540" cy="2791640"/>
                      </a:xfrm>
                      <a:prstGeom prst="rect">
                        <a:avLst/>
                      </a:prstGeom>
                      <a:noFill/>
                      <a:ln>
                        <a:noFill/>
                      </a:ln>
                    </pic:spPr>
                  </pic:pic>
                </a:graphicData>
              </a:graphic>
            </wp:inline>
          </w:drawing>
        </w:r>
      </w:moveTo>
      <w:moveToRangeEnd w:id="1413"/>
    </w:p>
    <w:p w14:paraId="7073F5B0" w14:textId="7003EB19" w:rsidR="00911C96" w:rsidRDefault="00911C96" w:rsidP="0061289D">
      <w:pPr>
        <w:jc w:val="center"/>
        <w:rPr>
          <w:ins w:id="1415" w:author="cong an ngo" w:date="2018-12-12T11:40:00Z"/>
          <w:rFonts w:asciiTheme="majorHAnsi" w:hAnsiTheme="majorHAnsi" w:cstheme="majorHAnsi"/>
          <w:sz w:val="26"/>
          <w:szCs w:val="26"/>
          <w:lang w:val="en-US"/>
        </w:rPr>
      </w:pPr>
      <w:ins w:id="1416" w:author="cong an ngo" w:date="2018-12-12T11:40:00Z">
        <w:r>
          <w:rPr>
            <w:rFonts w:asciiTheme="majorHAnsi" w:hAnsiTheme="majorHAnsi" w:cstheme="majorHAnsi"/>
            <w:sz w:val="26"/>
            <w:szCs w:val="26"/>
            <w:lang w:val="en-US"/>
          </w:rPr>
          <w:t>Hình 5. Giao diện đổi mật khẩu của người dùng</w:t>
        </w:r>
      </w:ins>
    </w:p>
    <w:p w14:paraId="615F0209" w14:textId="2DE2D909" w:rsidR="00911C96" w:rsidRDefault="00911C96" w:rsidP="0061289D">
      <w:pPr>
        <w:jc w:val="center"/>
        <w:rPr>
          <w:ins w:id="1417" w:author="cong an ngo" w:date="2018-12-12T11:40:00Z"/>
          <w:rFonts w:asciiTheme="majorHAnsi" w:hAnsiTheme="majorHAnsi" w:cstheme="majorHAnsi"/>
          <w:sz w:val="26"/>
          <w:szCs w:val="26"/>
          <w:lang w:val="en-US"/>
        </w:rPr>
      </w:pPr>
      <w:moveToRangeStart w:id="1418" w:author="cong an ngo" w:date="2018-12-12T11:40:00Z" w:name="move532378179"/>
      <w:moveTo w:id="1419" w:author="cong an ngo" w:date="2018-12-12T11:40:00Z">
        <w:r w:rsidRPr="002376B7">
          <w:rPr>
            <w:rFonts w:asciiTheme="majorHAnsi" w:hAnsiTheme="majorHAnsi" w:cstheme="majorHAnsi"/>
            <w:noProof/>
            <w:lang w:val="en-US" w:eastAsia="zh-CN"/>
          </w:rPr>
          <w:lastRenderedPageBreak/>
          <w:drawing>
            <wp:inline distT="0" distB="0" distL="0" distR="0" wp14:anchorId="22AA0827" wp14:editId="7007925D">
              <wp:extent cx="5943600" cy="282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moveTo>
      <w:moveToRangeEnd w:id="1418"/>
    </w:p>
    <w:p w14:paraId="72ACE890" w14:textId="67D3189B" w:rsidR="00911C96" w:rsidRDefault="00911C96" w:rsidP="0061289D">
      <w:pPr>
        <w:jc w:val="center"/>
        <w:rPr>
          <w:ins w:id="1420" w:author="cong an ngo" w:date="2018-12-12T11:41:00Z"/>
          <w:rFonts w:asciiTheme="majorHAnsi" w:hAnsiTheme="majorHAnsi" w:cstheme="majorHAnsi"/>
          <w:sz w:val="26"/>
          <w:szCs w:val="26"/>
          <w:lang w:val="en-US"/>
        </w:rPr>
      </w:pPr>
      <w:ins w:id="1421" w:author="cong an ngo" w:date="2018-12-12T11:40:00Z">
        <w:r>
          <w:rPr>
            <w:rFonts w:asciiTheme="majorHAnsi" w:hAnsiTheme="majorHAnsi" w:cstheme="majorHAnsi"/>
            <w:sz w:val="26"/>
            <w:szCs w:val="26"/>
            <w:lang w:val="en-US"/>
          </w:rPr>
          <w:t xml:space="preserve">Hình 6. Giao diện </w:t>
        </w:r>
      </w:ins>
      <w:ins w:id="1422" w:author="cong an ngo" w:date="2018-12-12T11:41:00Z">
        <w:r>
          <w:rPr>
            <w:rFonts w:asciiTheme="majorHAnsi" w:hAnsiTheme="majorHAnsi" w:cstheme="majorHAnsi"/>
            <w:sz w:val="26"/>
            <w:szCs w:val="26"/>
            <w:lang w:val="en-US"/>
          </w:rPr>
          <w:t>tìm kiếm bài đăng của người dùng</w:t>
        </w:r>
      </w:ins>
    </w:p>
    <w:p w14:paraId="2863E566" w14:textId="664C841A" w:rsidR="00875920" w:rsidRDefault="00875920" w:rsidP="0061289D">
      <w:pPr>
        <w:jc w:val="center"/>
        <w:rPr>
          <w:ins w:id="1423" w:author="cong an ngo" w:date="2018-12-12T11:41:00Z"/>
          <w:rFonts w:asciiTheme="majorHAnsi" w:hAnsiTheme="majorHAnsi" w:cstheme="majorHAnsi"/>
          <w:sz w:val="26"/>
          <w:szCs w:val="26"/>
          <w:lang w:val="en-US"/>
        </w:rPr>
      </w:pPr>
      <w:moveToRangeStart w:id="1424" w:author="cong an ngo" w:date="2018-12-12T11:41:00Z" w:name="move532378208"/>
      <w:moveTo w:id="1425" w:author="cong an ngo" w:date="2018-12-12T11:41:00Z">
        <w:r w:rsidRPr="002376B7">
          <w:rPr>
            <w:rFonts w:asciiTheme="majorHAnsi" w:hAnsiTheme="majorHAnsi" w:cstheme="majorHAnsi"/>
            <w:noProof/>
            <w:lang w:val="en-US" w:eastAsia="zh-CN"/>
          </w:rPr>
          <w:drawing>
            <wp:inline distT="0" distB="0" distL="0" distR="0" wp14:anchorId="226CC726" wp14:editId="4220CF9A">
              <wp:extent cx="5943600" cy="3831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moveTo>
      <w:moveToRangeEnd w:id="1424"/>
    </w:p>
    <w:p w14:paraId="2074C4BF" w14:textId="6DC184E3" w:rsidR="00875920" w:rsidRDefault="00875920" w:rsidP="0061289D">
      <w:pPr>
        <w:jc w:val="center"/>
        <w:rPr>
          <w:ins w:id="1426" w:author="cong an ngo" w:date="2018-12-12T11:41:00Z"/>
          <w:rFonts w:asciiTheme="majorHAnsi" w:hAnsiTheme="majorHAnsi" w:cstheme="majorHAnsi"/>
          <w:sz w:val="26"/>
          <w:szCs w:val="26"/>
          <w:lang w:val="en-US"/>
        </w:rPr>
      </w:pPr>
      <w:ins w:id="1427" w:author="cong an ngo" w:date="2018-12-12T11:41:00Z">
        <w:r>
          <w:rPr>
            <w:rFonts w:asciiTheme="majorHAnsi" w:hAnsiTheme="majorHAnsi" w:cstheme="majorHAnsi"/>
            <w:sz w:val="26"/>
            <w:szCs w:val="26"/>
            <w:lang w:val="en-US"/>
          </w:rPr>
          <w:t>H</w:t>
        </w:r>
      </w:ins>
      <w:ins w:id="1428" w:author="cong an ngo" w:date="2018-12-12T11:42:00Z">
        <w:r>
          <w:rPr>
            <w:rFonts w:asciiTheme="majorHAnsi" w:hAnsiTheme="majorHAnsi" w:cstheme="majorHAnsi"/>
            <w:sz w:val="26"/>
            <w:szCs w:val="26"/>
            <w:lang w:val="en-US"/>
          </w:rPr>
          <w:t xml:space="preserve">ình </w:t>
        </w:r>
      </w:ins>
      <w:ins w:id="1429" w:author="cong an ngo" w:date="2018-12-12T11:41:00Z">
        <w:r>
          <w:rPr>
            <w:rFonts w:asciiTheme="majorHAnsi" w:hAnsiTheme="majorHAnsi" w:cstheme="majorHAnsi"/>
            <w:sz w:val="26"/>
            <w:szCs w:val="26"/>
            <w:lang w:val="en-US"/>
          </w:rPr>
          <w:t>7. Giao diện đăng bài của người dùng</w:t>
        </w:r>
      </w:ins>
      <w:ins w:id="1430" w:author="cong an ngo" w:date="2018-12-12T11:42:00Z">
        <w:r>
          <w:rPr>
            <w:rFonts w:asciiTheme="majorHAnsi" w:hAnsiTheme="majorHAnsi" w:cstheme="majorHAnsi"/>
            <w:sz w:val="26"/>
            <w:szCs w:val="26"/>
            <w:lang w:val="en-US"/>
          </w:rPr>
          <w:t xml:space="preserve"> </w:t>
        </w:r>
      </w:ins>
      <w:ins w:id="1431" w:author="cong an ngo" w:date="2018-12-12T11:41:00Z">
        <w:r>
          <w:rPr>
            <w:rFonts w:asciiTheme="majorHAnsi" w:hAnsiTheme="majorHAnsi" w:cstheme="majorHAnsi"/>
            <w:sz w:val="26"/>
            <w:szCs w:val="26"/>
            <w:lang w:val="en-US"/>
          </w:rPr>
          <w:t>(</w:t>
        </w:r>
      </w:ins>
      <w:ins w:id="1432" w:author="cong an ngo" w:date="2018-12-12T11:42:00Z">
        <w:r>
          <w:rPr>
            <w:rFonts w:asciiTheme="majorHAnsi" w:hAnsiTheme="majorHAnsi" w:cstheme="majorHAnsi"/>
            <w:sz w:val="26"/>
            <w:szCs w:val="26"/>
            <w:lang w:val="en-US"/>
          </w:rPr>
          <w:t>ảnh 1)</w:t>
        </w:r>
      </w:ins>
    </w:p>
    <w:p w14:paraId="7306F1DB" w14:textId="2A2066B2" w:rsidR="00875920" w:rsidRDefault="00875920" w:rsidP="0061289D">
      <w:pPr>
        <w:jc w:val="center"/>
        <w:rPr>
          <w:ins w:id="1433" w:author="cong an ngo" w:date="2018-12-12T11:42:00Z"/>
          <w:rFonts w:asciiTheme="majorHAnsi" w:hAnsiTheme="majorHAnsi" w:cstheme="majorHAnsi"/>
          <w:sz w:val="26"/>
          <w:szCs w:val="26"/>
          <w:lang w:val="en-US"/>
        </w:rPr>
      </w:pPr>
      <w:moveToRangeStart w:id="1434" w:author="cong an ngo" w:date="2018-12-12T11:41:00Z" w:name="move532378223"/>
      <w:moveTo w:id="1435" w:author="cong an ngo" w:date="2018-12-12T11:41:00Z">
        <w:r w:rsidRPr="002376B7">
          <w:rPr>
            <w:rFonts w:asciiTheme="majorHAnsi" w:hAnsiTheme="majorHAnsi" w:cstheme="majorHAnsi"/>
            <w:noProof/>
            <w:lang w:val="en-US" w:eastAsia="zh-CN"/>
          </w:rPr>
          <w:lastRenderedPageBreak/>
          <w:drawing>
            <wp:inline distT="0" distB="0" distL="0" distR="0" wp14:anchorId="1E708500" wp14:editId="3DA68A26">
              <wp:extent cx="6937178" cy="275821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79596" cy="2775080"/>
                      </a:xfrm>
                      <a:prstGeom prst="rect">
                        <a:avLst/>
                      </a:prstGeom>
                      <a:noFill/>
                      <a:ln>
                        <a:noFill/>
                      </a:ln>
                    </pic:spPr>
                  </pic:pic>
                </a:graphicData>
              </a:graphic>
            </wp:inline>
          </w:drawing>
        </w:r>
      </w:moveTo>
      <w:moveToRangeEnd w:id="1434"/>
    </w:p>
    <w:p w14:paraId="674212F6" w14:textId="7FB6A1A3" w:rsidR="00875920" w:rsidRDefault="00875920" w:rsidP="00875920">
      <w:pPr>
        <w:jc w:val="center"/>
        <w:rPr>
          <w:ins w:id="1436" w:author="cong an ngo" w:date="2018-12-12T11:42:00Z"/>
          <w:rFonts w:asciiTheme="majorHAnsi" w:hAnsiTheme="majorHAnsi" w:cstheme="majorHAnsi"/>
          <w:sz w:val="26"/>
          <w:szCs w:val="26"/>
          <w:lang w:val="en-US"/>
        </w:rPr>
      </w:pPr>
      <w:ins w:id="1437" w:author="cong an ngo" w:date="2018-12-12T11:42:00Z">
        <w:r>
          <w:rPr>
            <w:rFonts w:asciiTheme="majorHAnsi" w:hAnsiTheme="majorHAnsi" w:cstheme="majorHAnsi"/>
            <w:sz w:val="26"/>
            <w:szCs w:val="26"/>
            <w:lang w:val="en-US"/>
          </w:rPr>
          <w:t xml:space="preserve">Hình </w:t>
        </w:r>
      </w:ins>
      <w:ins w:id="1438" w:author="cong an ngo" w:date="2018-12-12T11:43:00Z">
        <w:r w:rsidR="00B474D9">
          <w:rPr>
            <w:rFonts w:asciiTheme="majorHAnsi" w:hAnsiTheme="majorHAnsi" w:cstheme="majorHAnsi"/>
            <w:sz w:val="26"/>
            <w:szCs w:val="26"/>
            <w:lang w:val="en-US"/>
          </w:rPr>
          <w:t>8</w:t>
        </w:r>
      </w:ins>
      <w:ins w:id="1439" w:author="cong an ngo" w:date="2018-12-12T11:42:00Z">
        <w:r>
          <w:rPr>
            <w:rFonts w:asciiTheme="majorHAnsi" w:hAnsiTheme="majorHAnsi" w:cstheme="majorHAnsi"/>
            <w:sz w:val="26"/>
            <w:szCs w:val="26"/>
            <w:lang w:val="en-US"/>
          </w:rPr>
          <w:t>. Giao diện đăng bài của người dùng (ảnh 2)</w:t>
        </w:r>
      </w:ins>
    </w:p>
    <w:p w14:paraId="38108BBD" w14:textId="77777777" w:rsidR="00875920" w:rsidRPr="0061289D" w:rsidRDefault="00875920">
      <w:pPr>
        <w:jc w:val="center"/>
        <w:rPr>
          <w:ins w:id="1440" w:author="cong an ngo" w:date="2018-12-12T11:39:00Z"/>
          <w:rFonts w:asciiTheme="majorHAnsi" w:hAnsiTheme="majorHAnsi" w:cstheme="majorHAnsi"/>
          <w:sz w:val="26"/>
          <w:szCs w:val="26"/>
          <w:lang w:val="en-US"/>
          <w:rPrChange w:id="1441" w:author="cong an ngo" w:date="2018-12-12T11:39:00Z">
            <w:rPr>
              <w:ins w:id="1442" w:author="cong an ngo" w:date="2018-12-12T11:39:00Z"/>
            </w:rPr>
          </w:rPrChange>
        </w:rPr>
        <w:pPrChange w:id="1443" w:author="cong an ngo" w:date="2018-12-12T11:39:00Z">
          <w:pPr/>
        </w:pPrChange>
      </w:pPr>
    </w:p>
    <w:p w14:paraId="75689841" w14:textId="77777777" w:rsidR="0061289D" w:rsidRPr="0061289D" w:rsidRDefault="0061289D">
      <w:pPr>
        <w:rPr>
          <w:rPrChange w:id="1444" w:author="cong an ngo" w:date="2018-12-12T11:36:00Z">
            <w:rPr>
              <w:rFonts w:asciiTheme="majorHAnsi" w:hAnsiTheme="majorHAnsi" w:cstheme="majorHAnsi"/>
              <w:sz w:val="26"/>
              <w:szCs w:val="26"/>
            </w:rPr>
          </w:rPrChange>
        </w:rPr>
        <w:pPrChange w:id="1445" w:author="cong an ngo" w:date="2018-12-12T11:36:00Z">
          <w:pPr>
            <w:pStyle w:val="Caption"/>
            <w:spacing w:after="120" w:line="360" w:lineRule="auto"/>
            <w:jc w:val="center"/>
          </w:pPr>
        </w:pPrChange>
      </w:pPr>
    </w:p>
    <w:p w14:paraId="3DCDC037" w14:textId="7E69F73A" w:rsidR="005237D3" w:rsidRPr="00D51F45" w:rsidRDefault="005237D3" w:rsidP="002376B7">
      <w:pPr>
        <w:pStyle w:val="Heading2"/>
        <w:numPr>
          <w:ilvl w:val="0"/>
          <w:numId w:val="15"/>
        </w:numPr>
        <w:spacing w:after="120" w:line="360" w:lineRule="auto"/>
        <w:rPr>
          <w:lang w:val="vi-VN"/>
        </w:rPr>
      </w:pPr>
      <w:bookmarkStart w:id="1446" w:name="_Toc532383230"/>
      <w:r w:rsidRPr="00D51F45">
        <w:rPr>
          <w:lang w:val="vi-VN"/>
        </w:rPr>
        <w:t>Giao diện nhân viên kiểm duyệt</w:t>
      </w:r>
      <w:bookmarkEnd w:id="1446"/>
    </w:p>
    <w:p w14:paraId="6AC3F261" w14:textId="77777777" w:rsidR="004716C0" w:rsidRPr="00E3676F" w:rsidRDefault="00564134"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drawing>
          <wp:inline distT="0" distB="0" distL="0" distR="0" wp14:anchorId="134B4D3C" wp14:editId="7C58E4C6">
            <wp:extent cx="6479540" cy="3644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644900"/>
                    </a:xfrm>
                    <a:prstGeom prst="rect">
                      <a:avLst/>
                    </a:prstGeom>
                  </pic:spPr>
                </pic:pic>
              </a:graphicData>
            </a:graphic>
          </wp:inline>
        </w:drawing>
      </w:r>
    </w:p>
    <w:p w14:paraId="5D9D4B76" w14:textId="5B505BD0" w:rsidR="00681196" w:rsidRPr="00D51F45" w:rsidRDefault="004716C0"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 xml:space="preserve">Hình </w:t>
      </w:r>
      <w:del w:id="1447" w:author="cong an ngo" w:date="2018-12-12T11:43: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3</w:delText>
        </w:r>
        <w:r w:rsidRPr="00E3676F" w:rsidDel="008A0BDE">
          <w:rPr>
            <w:rFonts w:asciiTheme="majorHAnsi" w:hAnsiTheme="majorHAnsi" w:cstheme="majorHAnsi"/>
            <w:sz w:val="26"/>
            <w:szCs w:val="26"/>
          </w:rPr>
          <w:fldChar w:fldCharType="end"/>
        </w:r>
      </w:del>
      <w:ins w:id="1448" w:author="cong an ngo" w:date="2018-12-12T11:43:00Z">
        <w:r w:rsidR="008A0BDE">
          <w:rPr>
            <w:rFonts w:asciiTheme="majorHAnsi" w:hAnsiTheme="majorHAnsi" w:cstheme="majorHAnsi"/>
            <w:sz w:val="26"/>
            <w:szCs w:val="26"/>
            <w:lang w:val="en-US"/>
          </w:rPr>
          <w:t>9</w:t>
        </w:r>
      </w:ins>
      <w:r w:rsidRPr="00D51F45">
        <w:rPr>
          <w:rFonts w:asciiTheme="majorHAnsi" w:hAnsiTheme="majorHAnsi" w:cstheme="majorHAnsi"/>
          <w:sz w:val="26"/>
          <w:szCs w:val="26"/>
        </w:rPr>
        <w:t>. Giao diện chính của nhân viên</w:t>
      </w:r>
    </w:p>
    <w:p w14:paraId="2E66CDEC" w14:textId="77777777" w:rsidR="00E3676F" w:rsidRPr="00E3676F" w:rsidRDefault="00564134"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lastRenderedPageBreak/>
        <w:drawing>
          <wp:inline distT="0" distB="0" distL="0" distR="0" wp14:anchorId="42AD3C15" wp14:editId="74005EB1">
            <wp:extent cx="6479540" cy="364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644900"/>
                    </a:xfrm>
                    <a:prstGeom prst="rect">
                      <a:avLst/>
                    </a:prstGeom>
                  </pic:spPr>
                </pic:pic>
              </a:graphicData>
            </a:graphic>
          </wp:inline>
        </w:drawing>
      </w:r>
    </w:p>
    <w:p w14:paraId="2C67939E" w14:textId="526CE4D1" w:rsidR="00564134" w:rsidRPr="00D51F45" w:rsidRDefault="00E3676F"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 xml:space="preserve">Hình </w:t>
      </w:r>
      <w:del w:id="1449" w:author="cong an ngo" w:date="2018-12-12T11:43: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4</w:delText>
        </w:r>
        <w:r w:rsidRPr="00E3676F" w:rsidDel="008A0BDE">
          <w:rPr>
            <w:rFonts w:asciiTheme="majorHAnsi" w:hAnsiTheme="majorHAnsi" w:cstheme="majorHAnsi"/>
            <w:sz w:val="26"/>
            <w:szCs w:val="26"/>
          </w:rPr>
          <w:fldChar w:fldCharType="end"/>
        </w:r>
      </w:del>
      <w:ins w:id="1450" w:author="cong an ngo" w:date="2018-12-12T11:43:00Z">
        <w:r w:rsidR="008A0BDE">
          <w:rPr>
            <w:rFonts w:asciiTheme="majorHAnsi" w:hAnsiTheme="majorHAnsi" w:cstheme="majorHAnsi"/>
            <w:sz w:val="26"/>
            <w:szCs w:val="26"/>
            <w:lang w:val="en-US"/>
          </w:rPr>
          <w:t>10</w:t>
        </w:r>
      </w:ins>
      <w:r w:rsidRPr="00D51F45">
        <w:rPr>
          <w:rFonts w:asciiTheme="majorHAnsi" w:hAnsiTheme="majorHAnsi" w:cstheme="majorHAnsi"/>
          <w:sz w:val="26"/>
          <w:szCs w:val="26"/>
        </w:rPr>
        <w:t>. Giao diện quản lý bài đăng của nhân viên</w:t>
      </w:r>
      <w:r w:rsidRPr="00E3676F">
        <w:rPr>
          <w:rFonts w:asciiTheme="majorHAnsi" w:hAnsiTheme="majorHAnsi" w:cstheme="majorHAnsi"/>
          <w:noProof/>
          <w:sz w:val="26"/>
          <w:szCs w:val="26"/>
        </w:rPr>
        <w:t xml:space="preserve"> </w:t>
      </w:r>
      <w:r w:rsidRPr="00D51F45">
        <w:rPr>
          <w:rFonts w:asciiTheme="majorHAnsi" w:hAnsiTheme="majorHAnsi" w:cstheme="majorHAnsi"/>
          <w:noProof/>
          <w:sz w:val="26"/>
          <w:szCs w:val="26"/>
        </w:rPr>
        <w:t>(ảnh 1)</w:t>
      </w:r>
    </w:p>
    <w:p w14:paraId="61A3A35A" w14:textId="77777777" w:rsidR="00E3676F" w:rsidRPr="00E3676F" w:rsidRDefault="00564134"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drawing>
          <wp:inline distT="0" distB="0" distL="0" distR="0" wp14:anchorId="4020BB87" wp14:editId="0CD1F3A3">
            <wp:extent cx="6479540" cy="3644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644900"/>
                    </a:xfrm>
                    <a:prstGeom prst="rect">
                      <a:avLst/>
                    </a:prstGeom>
                  </pic:spPr>
                </pic:pic>
              </a:graphicData>
            </a:graphic>
          </wp:inline>
        </w:drawing>
      </w:r>
    </w:p>
    <w:p w14:paraId="00206502" w14:textId="45533CBE" w:rsidR="00564134" w:rsidRPr="00D51F45" w:rsidRDefault="00E3676F"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 xml:space="preserve">Hình </w:t>
      </w:r>
      <w:del w:id="1451" w:author="cong an ngo" w:date="2018-12-12T11:43: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5</w:delText>
        </w:r>
        <w:r w:rsidRPr="00E3676F" w:rsidDel="008A0BDE">
          <w:rPr>
            <w:rFonts w:asciiTheme="majorHAnsi" w:hAnsiTheme="majorHAnsi" w:cstheme="majorHAnsi"/>
            <w:sz w:val="26"/>
            <w:szCs w:val="26"/>
          </w:rPr>
          <w:fldChar w:fldCharType="end"/>
        </w:r>
      </w:del>
      <w:ins w:id="1452" w:author="cong an ngo" w:date="2018-12-12T11:43:00Z">
        <w:r w:rsidR="008A0BDE">
          <w:rPr>
            <w:rFonts w:asciiTheme="majorHAnsi" w:hAnsiTheme="majorHAnsi" w:cstheme="majorHAnsi"/>
            <w:sz w:val="26"/>
            <w:szCs w:val="26"/>
            <w:lang w:val="en-US"/>
          </w:rPr>
          <w:t>11</w:t>
        </w:r>
      </w:ins>
      <w:r w:rsidRPr="00D51F45">
        <w:rPr>
          <w:rFonts w:asciiTheme="majorHAnsi" w:hAnsiTheme="majorHAnsi" w:cstheme="majorHAnsi"/>
          <w:sz w:val="26"/>
          <w:szCs w:val="26"/>
        </w:rPr>
        <w:t>. Giao diện quản lý bài đăng của nhân viên (ảnh 2)</w:t>
      </w:r>
    </w:p>
    <w:p w14:paraId="34B5DDA9" w14:textId="77777777" w:rsidR="00E3676F" w:rsidRPr="00E3676F" w:rsidRDefault="00564134"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lastRenderedPageBreak/>
        <w:drawing>
          <wp:inline distT="0" distB="0" distL="0" distR="0" wp14:anchorId="38F64731" wp14:editId="387D8D7A">
            <wp:extent cx="6479540" cy="3644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44900"/>
                    </a:xfrm>
                    <a:prstGeom prst="rect">
                      <a:avLst/>
                    </a:prstGeom>
                  </pic:spPr>
                </pic:pic>
              </a:graphicData>
            </a:graphic>
          </wp:inline>
        </w:drawing>
      </w:r>
    </w:p>
    <w:p w14:paraId="51940818" w14:textId="75CF489B" w:rsidR="00564134" w:rsidRPr="00D51F45" w:rsidRDefault="00E3676F"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 xml:space="preserve">Hình </w:t>
      </w:r>
      <w:del w:id="1453" w:author="cong an ngo" w:date="2018-12-12T11:43: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6</w:delText>
        </w:r>
        <w:r w:rsidRPr="00E3676F" w:rsidDel="008A0BDE">
          <w:rPr>
            <w:rFonts w:asciiTheme="majorHAnsi" w:hAnsiTheme="majorHAnsi" w:cstheme="majorHAnsi"/>
            <w:sz w:val="26"/>
            <w:szCs w:val="26"/>
          </w:rPr>
          <w:fldChar w:fldCharType="end"/>
        </w:r>
      </w:del>
      <w:ins w:id="1454" w:author="cong an ngo" w:date="2018-12-12T11:43:00Z">
        <w:r w:rsidR="008A0BDE">
          <w:rPr>
            <w:rFonts w:asciiTheme="majorHAnsi" w:hAnsiTheme="majorHAnsi" w:cstheme="majorHAnsi"/>
            <w:sz w:val="26"/>
            <w:szCs w:val="26"/>
            <w:lang w:val="en-US"/>
          </w:rPr>
          <w:t>12</w:t>
        </w:r>
      </w:ins>
      <w:r w:rsidRPr="00D51F45">
        <w:rPr>
          <w:rFonts w:asciiTheme="majorHAnsi" w:hAnsiTheme="majorHAnsi" w:cstheme="majorHAnsi"/>
          <w:sz w:val="26"/>
          <w:szCs w:val="26"/>
        </w:rPr>
        <w:t>. Giao diện tạo bài đăng mới của nhân viên</w:t>
      </w:r>
    </w:p>
    <w:p w14:paraId="30B17A75" w14:textId="77777777" w:rsidR="00E3676F" w:rsidRPr="00E3676F" w:rsidRDefault="00564134"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drawing>
          <wp:inline distT="0" distB="0" distL="0" distR="0" wp14:anchorId="5140E054" wp14:editId="6901F028">
            <wp:extent cx="6479540" cy="3644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644900"/>
                    </a:xfrm>
                    <a:prstGeom prst="rect">
                      <a:avLst/>
                    </a:prstGeom>
                  </pic:spPr>
                </pic:pic>
              </a:graphicData>
            </a:graphic>
          </wp:inline>
        </w:drawing>
      </w:r>
    </w:p>
    <w:p w14:paraId="4FC26C1B" w14:textId="02B88D3D" w:rsidR="00564134" w:rsidRPr="00D51F45" w:rsidRDefault="00E3676F"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Hình</w:t>
      </w:r>
      <w:ins w:id="1455" w:author="cong an ngo" w:date="2018-12-12T11:44:00Z">
        <w:r w:rsidR="008A0BDE">
          <w:rPr>
            <w:rFonts w:asciiTheme="majorHAnsi" w:hAnsiTheme="majorHAnsi" w:cstheme="majorHAnsi"/>
            <w:sz w:val="26"/>
            <w:szCs w:val="26"/>
            <w:lang w:val="en-US"/>
          </w:rPr>
          <w:t xml:space="preserve"> </w:t>
        </w:r>
      </w:ins>
      <w:del w:id="1456" w:author="cong an ngo" w:date="2018-12-12T11:43:00Z">
        <w:r w:rsidRPr="00E3676F" w:rsidDel="008A0BDE">
          <w:rPr>
            <w:rFonts w:asciiTheme="majorHAnsi" w:hAnsiTheme="majorHAnsi" w:cstheme="majorHAnsi"/>
            <w:sz w:val="26"/>
            <w:szCs w:val="26"/>
          </w:rPr>
          <w:delText xml:space="preserve"> </w:delText>
        </w:r>
      </w:del>
      <w:ins w:id="1457" w:author="cong an ngo" w:date="2018-12-12T11:43:00Z">
        <w:r w:rsidR="008A0BDE">
          <w:rPr>
            <w:rFonts w:asciiTheme="majorHAnsi" w:hAnsiTheme="majorHAnsi" w:cstheme="majorHAnsi"/>
            <w:sz w:val="26"/>
            <w:szCs w:val="26"/>
            <w:lang w:val="en-US"/>
          </w:rPr>
          <w:t>13</w:t>
        </w:r>
      </w:ins>
      <w:del w:id="1458" w:author="cong an ngo" w:date="2018-12-12T11:43: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7</w:delText>
        </w:r>
        <w:r w:rsidRPr="00E3676F" w:rsidDel="008A0BDE">
          <w:rPr>
            <w:rFonts w:asciiTheme="majorHAnsi" w:hAnsiTheme="majorHAnsi" w:cstheme="majorHAnsi"/>
            <w:sz w:val="26"/>
            <w:szCs w:val="26"/>
          </w:rPr>
          <w:fldChar w:fldCharType="end"/>
        </w:r>
      </w:del>
      <w:r w:rsidRPr="00D51F45">
        <w:rPr>
          <w:rFonts w:asciiTheme="majorHAnsi" w:hAnsiTheme="majorHAnsi" w:cstheme="majorHAnsi"/>
          <w:sz w:val="26"/>
          <w:szCs w:val="26"/>
        </w:rPr>
        <w:t>. Giao diện quản lý người dùng của nhân viên</w:t>
      </w:r>
    </w:p>
    <w:p w14:paraId="4AF6C3EF" w14:textId="77777777" w:rsidR="00E3676F" w:rsidRPr="00E3676F" w:rsidRDefault="00F53EA1" w:rsidP="00E3676F">
      <w:pPr>
        <w:keepNext/>
        <w:spacing w:after="120" w:line="360" w:lineRule="auto"/>
        <w:jc w:val="center"/>
        <w:rPr>
          <w:rFonts w:asciiTheme="majorHAnsi" w:hAnsiTheme="majorHAnsi" w:cstheme="majorHAnsi"/>
          <w:sz w:val="26"/>
          <w:szCs w:val="26"/>
        </w:rPr>
      </w:pPr>
      <w:r w:rsidRPr="00E3676F">
        <w:rPr>
          <w:rFonts w:asciiTheme="majorHAnsi" w:hAnsiTheme="majorHAnsi" w:cstheme="majorHAnsi"/>
          <w:noProof/>
          <w:sz w:val="26"/>
          <w:szCs w:val="26"/>
          <w:lang w:val="en-US" w:eastAsia="zh-CN"/>
        </w:rPr>
        <w:lastRenderedPageBreak/>
        <w:drawing>
          <wp:inline distT="0" distB="0" distL="0" distR="0" wp14:anchorId="5B4DC2BE" wp14:editId="1746EE3D">
            <wp:extent cx="6479540" cy="3644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44900"/>
                    </a:xfrm>
                    <a:prstGeom prst="rect">
                      <a:avLst/>
                    </a:prstGeom>
                  </pic:spPr>
                </pic:pic>
              </a:graphicData>
            </a:graphic>
          </wp:inline>
        </w:drawing>
      </w:r>
    </w:p>
    <w:p w14:paraId="1298D8D5" w14:textId="49201364" w:rsidR="00F53EA1" w:rsidRPr="00D51F45" w:rsidRDefault="00E3676F" w:rsidP="00E3676F">
      <w:pPr>
        <w:pStyle w:val="Caption"/>
        <w:jc w:val="center"/>
        <w:rPr>
          <w:rFonts w:asciiTheme="majorHAnsi" w:hAnsiTheme="majorHAnsi" w:cstheme="majorHAnsi"/>
          <w:sz w:val="26"/>
          <w:szCs w:val="26"/>
        </w:rPr>
      </w:pPr>
      <w:r w:rsidRPr="00E3676F">
        <w:rPr>
          <w:rFonts w:asciiTheme="majorHAnsi" w:hAnsiTheme="majorHAnsi" w:cstheme="majorHAnsi"/>
          <w:sz w:val="26"/>
          <w:szCs w:val="26"/>
        </w:rPr>
        <w:t xml:space="preserve">Hình </w:t>
      </w:r>
      <w:del w:id="1459" w:author="cong an ngo" w:date="2018-12-12T11:44:00Z">
        <w:r w:rsidRPr="00E3676F" w:rsidDel="008A0BDE">
          <w:rPr>
            <w:rFonts w:asciiTheme="majorHAnsi" w:hAnsiTheme="majorHAnsi" w:cstheme="majorHAnsi"/>
            <w:sz w:val="26"/>
            <w:szCs w:val="26"/>
          </w:rPr>
          <w:fldChar w:fldCharType="begin"/>
        </w:r>
        <w:r w:rsidRPr="00E3676F" w:rsidDel="008A0BDE">
          <w:rPr>
            <w:rFonts w:asciiTheme="majorHAnsi" w:hAnsiTheme="majorHAnsi" w:cstheme="majorHAnsi"/>
            <w:sz w:val="26"/>
            <w:szCs w:val="26"/>
          </w:rPr>
          <w:delInstrText xml:space="preserve"> SEQ Hình \* ARABIC </w:delInstrText>
        </w:r>
        <w:r w:rsidRPr="00E3676F"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8</w:delText>
        </w:r>
        <w:r w:rsidRPr="00E3676F" w:rsidDel="008A0BDE">
          <w:rPr>
            <w:rFonts w:asciiTheme="majorHAnsi" w:hAnsiTheme="majorHAnsi" w:cstheme="majorHAnsi"/>
            <w:sz w:val="26"/>
            <w:szCs w:val="26"/>
          </w:rPr>
          <w:fldChar w:fldCharType="end"/>
        </w:r>
      </w:del>
      <w:ins w:id="1460" w:author="cong an ngo" w:date="2018-12-12T11:44:00Z">
        <w:r w:rsidR="008A0BDE">
          <w:rPr>
            <w:rFonts w:asciiTheme="majorHAnsi" w:hAnsiTheme="majorHAnsi" w:cstheme="majorHAnsi"/>
            <w:sz w:val="26"/>
            <w:szCs w:val="26"/>
            <w:lang w:val="en-US"/>
          </w:rPr>
          <w:t>14</w:t>
        </w:r>
      </w:ins>
      <w:r w:rsidRPr="00D51F45">
        <w:rPr>
          <w:rFonts w:asciiTheme="majorHAnsi" w:hAnsiTheme="majorHAnsi" w:cstheme="majorHAnsi"/>
          <w:sz w:val="26"/>
          <w:szCs w:val="26"/>
        </w:rPr>
        <w:t>. Giao diện tạo mới người dùng của nhân viên</w:t>
      </w:r>
    </w:p>
    <w:p w14:paraId="69EFBD71" w14:textId="1FC4E7AC" w:rsidR="00226536" w:rsidRDefault="005237D3" w:rsidP="00226536">
      <w:pPr>
        <w:pStyle w:val="Heading2"/>
        <w:numPr>
          <w:ilvl w:val="0"/>
          <w:numId w:val="15"/>
        </w:numPr>
        <w:spacing w:after="120" w:line="360" w:lineRule="auto"/>
      </w:pPr>
      <w:bookmarkStart w:id="1461" w:name="_Toc532383231"/>
      <w:r w:rsidRPr="002376B7">
        <w:t>Giao diện quản lý</w:t>
      </w:r>
      <w:bookmarkEnd w:id="1461"/>
    </w:p>
    <w:p w14:paraId="0FE98A16" w14:textId="77777777" w:rsidR="00226536" w:rsidRDefault="00226536">
      <w:pPr>
        <w:keepNext/>
        <w:jc w:val="center"/>
        <w:pPrChange w:id="1462" w:author="Quoc Nguyen" w:date="2018-12-12T10:24:00Z">
          <w:pPr>
            <w:keepNext/>
          </w:pPr>
        </w:pPrChange>
      </w:pPr>
      <w:r w:rsidRPr="002376B7">
        <w:rPr>
          <w:rFonts w:asciiTheme="majorHAnsi" w:hAnsiTheme="majorHAnsi" w:cstheme="majorHAnsi"/>
          <w:noProof/>
          <w:lang w:val="en-US" w:eastAsia="zh-CN"/>
        </w:rPr>
        <w:drawing>
          <wp:inline distT="0" distB="0" distL="0" distR="0" wp14:anchorId="35C51553" wp14:editId="64CFEE83">
            <wp:extent cx="6466205" cy="326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4283"/>
                    <a:stretch/>
                  </pic:blipFill>
                  <pic:spPr bwMode="auto">
                    <a:xfrm>
                      <a:off x="0" y="0"/>
                      <a:ext cx="6466205" cy="3268980"/>
                    </a:xfrm>
                    <a:prstGeom prst="rect">
                      <a:avLst/>
                    </a:prstGeom>
                    <a:ln>
                      <a:noFill/>
                    </a:ln>
                    <a:extLst>
                      <a:ext uri="{53640926-AAD7-44D8-BBD7-CCE9431645EC}">
                        <a14:shadowObscured xmlns:a14="http://schemas.microsoft.com/office/drawing/2010/main"/>
                      </a:ext>
                    </a:extLst>
                  </pic:spPr>
                </pic:pic>
              </a:graphicData>
            </a:graphic>
          </wp:inline>
        </w:drawing>
      </w:r>
    </w:p>
    <w:p w14:paraId="29A7FC52" w14:textId="5EFBA243" w:rsidR="00226536" w:rsidRPr="00226536" w:rsidRDefault="00226536" w:rsidP="00226536">
      <w:pPr>
        <w:pStyle w:val="Caption"/>
        <w:jc w:val="center"/>
        <w:rPr>
          <w:rFonts w:asciiTheme="majorHAnsi" w:hAnsiTheme="majorHAnsi" w:cstheme="majorHAnsi"/>
          <w:sz w:val="26"/>
        </w:rPr>
      </w:pPr>
      <w:r w:rsidRPr="00226536">
        <w:rPr>
          <w:rFonts w:asciiTheme="majorHAnsi" w:hAnsiTheme="majorHAnsi" w:cstheme="majorHAnsi"/>
          <w:sz w:val="26"/>
        </w:rPr>
        <w:t xml:space="preserve">Hình </w:t>
      </w:r>
      <w:del w:id="1463" w:author="cong an ngo" w:date="2018-12-12T11:44:00Z">
        <w:r w:rsidRPr="00226536" w:rsidDel="008A0BDE">
          <w:rPr>
            <w:rFonts w:asciiTheme="majorHAnsi" w:hAnsiTheme="majorHAnsi" w:cstheme="majorHAnsi"/>
            <w:sz w:val="26"/>
          </w:rPr>
          <w:fldChar w:fldCharType="begin"/>
        </w:r>
        <w:r w:rsidRPr="00226536" w:rsidDel="008A0BDE">
          <w:rPr>
            <w:rFonts w:asciiTheme="majorHAnsi" w:hAnsiTheme="majorHAnsi" w:cstheme="majorHAnsi"/>
            <w:sz w:val="26"/>
          </w:rPr>
          <w:delInstrText xml:space="preserve"> SEQ Hình \* ARABIC </w:delInstrText>
        </w:r>
        <w:r w:rsidRPr="00226536" w:rsidDel="008A0BDE">
          <w:rPr>
            <w:rFonts w:asciiTheme="majorHAnsi" w:hAnsiTheme="majorHAnsi" w:cstheme="majorHAnsi"/>
            <w:sz w:val="26"/>
          </w:rPr>
          <w:fldChar w:fldCharType="separate"/>
        </w:r>
        <w:r w:rsidR="00995793" w:rsidDel="008A0BDE">
          <w:rPr>
            <w:rFonts w:asciiTheme="majorHAnsi" w:hAnsiTheme="majorHAnsi" w:cstheme="majorHAnsi"/>
            <w:noProof/>
            <w:sz w:val="26"/>
          </w:rPr>
          <w:delText>9</w:delText>
        </w:r>
        <w:r w:rsidRPr="00226536" w:rsidDel="008A0BDE">
          <w:rPr>
            <w:rFonts w:asciiTheme="majorHAnsi" w:hAnsiTheme="majorHAnsi" w:cstheme="majorHAnsi"/>
            <w:sz w:val="26"/>
          </w:rPr>
          <w:fldChar w:fldCharType="end"/>
        </w:r>
      </w:del>
      <w:ins w:id="1464" w:author="cong an ngo" w:date="2018-12-12T11:44:00Z">
        <w:r w:rsidR="008A0BDE">
          <w:rPr>
            <w:rFonts w:asciiTheme="majorHAnsi" w:hAnsiTheme="majorHAnsi" w:cstheme="majorHAnsi"/>
            <w:sz w:val="26"/>
            <w:lang w:val="en-US"/>
          </w:rPr>
          <w:t>15</w:t>
        </w:r>
      </w:ins>
      <w:r w:rsidRPr="00226536">
        <w:rPr>
          <w:rFonts w:asciiTheme="majorHAnsi" w:hAnsiTheme="majorHAnsi" w:cstheme="majorHAnsi"/>
          <w:sz w:val="26"/>
        </w:rPr>
        <w:t>. Giao diện đăng nhập</w:t>
      </w:r>
    </w:p>
    <w:p w14:paraId="7435BA1F" w14:textId="77777777" w:rsidR="00226536" w:rsidRDefault="00226536">
      <w:pPr>
        <w:keepNext/>
        <w:jc w:val="center"/>
        <w:pPrChange w:id="1465" w:author="Quoc Nguyen" w:date="2018-12-12T10:24:00Z">
          <w:pPr>
            <w:keepNext/>
          </w:pPr>
        </w:pPrChange>
      </w:pPr>
      <w:r w:rsidRPr="002376B7">
        <w:rPr>
          <w:rFonts w:asciiTheme="majorHAnsi" w:hAnsiTheme="majorHAnsi" w:cstheme="majorHAnsi"/>
          <w:noProof/>
          <w:lang w:val="en-US" w:eastAsia="zh-CN"/>
        </w:rPr>
        <w:lastRenderedPageBreak/>
        <w:drawing>
          <wp:inline distT="0" distB="0" distL="0" distR="0" wp14:anchorId="65144C70" wp14:editId="4DE65B63">
            <wp:extent cx="6456721" cy="333954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2177"/>
                    <a:stretch/>
                  </pic:blipFill>
                  <pic:spPr bwMode="auto">
                    <a:xfrm>
                      <a:off x="0" y="0"/>
                      <a:ext cx="6616218" cy="3422043"/>
                    </a:xfrm>
                    <a:prstGeom prst="rect">
                      <a:avLst/>
                    </a:prstGeom>
                    <a:ln>
                      <a:noFill/>
                    </a:ln>
                    <a:extLst>
                      <a:ext uri="{53640926-AAD7-44D8-BBD7-CCE9431645EC}">
                        <a14:shadowObscured xmlns:a14="http://schemas.microsoft.com/office/drawing/2010/main"/>
                      </a:ext>
                    </a:extLst>
                  </pic:spPr>
                </pic:pic>
              </a:graphicData>
            </a:graphic>
          </wp:inline>
        </w:drawing>
      </w:r>
    </w:p>
    <w:p w14:paraId="2F021380" w14:textId="1D4DAABB" w:rsidR="00226536" w:rsidRPr="00215960" w:rsidRDefault="00226536" w:rsidP="00226536">
      <w:pPr>
        <w:pStyle w:val="Caption"/>
        <w:jc w:val="center"/>
        <w:rPr>
          <w:rFonts w:asciiTheme="majorHAnsi" w:hAnsiTheme="majorHAnsi" w:cstheme="majorHAnsi"/>
          <w:sz w:val="26"/>
          <w:szCs w:val="26"/>
        </w:rPr>
      </w:pPr>
      <w:r w:rsidRPr="00226536">
        <w:rPr>
          <w:rFonts w:asciiTheme="majorHAnsi" w:hAnsiTheme="majorHAnsi" w:cstheme="majorHAnsi"/>
          <w:sz w:val="26"/>
          <w:szCs w:val="26"/>
        </w:rPr>
        <w:t xml:space="preserve">Hình </w:t>
      </w:r>
      <w:del w:id="1466" w:author="cong an ngo" w:date="2018-12-12T11:44:00Z">
        <w:r w:rsidRPr="00226536" w:rsidDel="008A0BDE">
          <w:rPr>
            <w:rFonts w:asciiTheme="majorHAnsi" w:hAnsiTheme="majorHAnsi" w:cstheme="majorHAnsi"/>
            <w:sz w:val="26"/>
            <w:szCs w:val="26"/>
          </w:rPr>
          <w:fldChar w:fldCharType="begin"/>
        </w:r>
        <w:r w:rsidRPr="00226536" w:rsidDel="008A0BDE">
          <w:rPr>
            <w:rFonts w:asciiTheme="majorHAnsi" w:hAnsiTheme="majorHAnsi" w:cstheme="majorHAnsi"/>
            <w:sz w:val="26"/>
            <w:szCs w:val="26"/>
          </w:rPr>
          <w:delInstrText xml:space="preserve"> SEQ Hình \* ARABIC </w:delInstrText>
        </w:r>
        <w:r w:rsidRPr="00226536"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10</w:delText>
        </w:r>
        <w:r w:rsidRPr="00226536" w:rsidDel="008A0BDE">
          <w:rPr>
            <w:rFonts w:asciiTheme="majorHAnsi" w:hAnsiTheme="majorHAnsi" w:cstheme="majorHAnsi"/>
            <w:sz w:val="26"/>
            <w:szCs w:val="26"/>
          </w:rPr>
          <w:fldChar w:fldCharType="end"/>
        </w:r>
      </w:del>
      <w:ins w:id="1467" w:author="cong an ngo" w:date="2018-12-12T11:44:00Z">
        <w:r w:rsidR="008A0BDE">
          <w:rPr>
            <w:rFonts w:asciiTheme="majorHAnsi" w:hAnsiTheme="majorHAnsi" w:cstheme="majorHAnsi"/>
            <w:sz w:val="26"/>
            <w:szCs w:val="26"/>
            <w:lang w:val="en-US"/>
          </w:rPr>
          <w:t>16</w:t>
        </w:r>
      </w:ins>
      <w:r w:rsidRPr="00226536">
        <w:rPr>
          <w:rFonts w:asciiTheme="majorHAnsi" w:hAnsiTheme="majorHAnsi" w:cstheme="majorHAnsi"/>
          <w:sz w:val="26"/>
          <w:szCs w:val="26"/>
        </w:rPr>
        <w:t>. Giao diện chính của người quản l</w:t>
      </w:r>
      <w:r w:rsidR="00215960" w:rsidRPr="00215960">
        <w:rPr>
          <w:rFonts w:asciiTheme="majorHAnsi" w:hAnsiTheme="majorHAnsi" w:cstheme="majorHAnsi"/>
          <w:sz w:val="26"/>
          <w:szCs w:val="26"/>
        </w:rPr>
        <w:t>ý</w:t>
      </w:r>
    </w:p>
    <w:p w14:paraId="6747E53E" w14:textId="77777777" w:rsidR="00215960" w:rsidRDefault="00215960">
      <w:pPr>
        <w:keepNext/>
        <w:jc w:val="center"/>
        <w:pPrChange w:id="1468" w:author="Quoc Nguyen" w:date="2018-12-12T10:24:00Z">
          <w:pPr>
            <w:keepNext/>
          </w:pPr>
        </w:pPrChange>
      </w:pPr>
      <w:r w:rsidRPr="002376B7">
        <w:rPr>
          <w:rFonts w:asciiTheme="majorHAnsi" w:hAnsiTheme="majorHAnsi" w:cstheme="majorHAnsi"/>
          <w:noProof/>
          <w:lang w:val="en-US" w:eastAsia="zh-CN"/>
        </w:rPr>
        <w:drawing>
          <wp:inline distT="0" distB="0" distL="0" distR="0" wp14:anchorId="5350E52D" wp14:editId="0CF6F062">
            <wp:extent cx="6449359" cy="3325863"/>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2428"/>
                    <a:stretch/>
                  </pic:blipFill>
                  <pic:spPr bwMode="auto">
                    <a:xfrm>
                      <a:off x="0" y="0"/>
                      <a:ext cx="6466086" cy="3334489"/>
                    </a:xfrm>
                    <a:prstGeom prst="rect">
                      <a:avLst/>
                    </a:prstGeom>
                    <a:ln>
                      <a:noFill/>
                    </a:ln>
                    <a:extLst>
                      <a:ext uri="{53640926-AAD7-44D8-BBD7-CCE9431645EC}">
                        <a14:shadowObscured xmlns:a14="http://schemas.microsoft.com/office/drawing/2010/main"/>
                      </a:ext>
                    </a:extLst>
                  </pic:spPr>
                </pic:pic>
              </a:graphicData>
            </a:graphic>
          </wp:inline>
        </w:drawing>
      </w:r>
    </w:p>
    <w:p w14:paraId="15CE40D3" w14:textId="070B95D8" w:rsidR="00E567C7" w:rsidRPr="00E567C7" w:rsidRDefault="00215960" w:rsidP="00E567C7">
      <w:pPr>
        <w:pStyle w:val="Caption"/>
        <w:jc w:val="center"/>
        <w:rPr>
          <w:rFonts w:asciiTheme="majorHAnsi" w:hAnsiTheme="majorHAnsi" w:cstheme="majorHAnsi"/>
          <w:sz w:val="26"/>
          <w:szCs w:val="26"/>
        </w:rPr>
      </w:pPr>
      <w:r w:rsidRPr="00215960">
        <w:rPr>
          <w:rFonts w:asciiTheme="majorHAnsi" w:hAnsiTheme="majorHAnsi" w:cstheme="majorHAnsi"/>
          <w:sz w:val="26"/>
          <w:szCs w:val="26"/>
        </w:rPr>
        <w:t xml:space="preserve">Hình </w:t>
      </w:r>
      <w:del w:id="1469" w:author="cong an ngo" w:date="2018-12-12T11:44:00Z">
        <w:r w:rsidRPr="00215960" w:rsidDel="008A0BDE">
          <w:rPr>
            <w:rFonts w:asciiTheme="majorHAnsi" w:hAnsiTheme="majorHAnsi" w:cstheme="majorHAnsi"/>
            <w:sz w:val="26"/>
            <w:szCs w:val="26"/>
          </w:rPr>
          <w:fldChar w:fldCharType="begin"/>
        </w:r>
        <w:r w:rsidRPr="00215960" w:rsidDel="008A0BDE">
          <w:rPr>
            <w:rFonts w:asciiTheme="majorHAnsi" w:hAnsiTheme="majorHAnsi" w:cstheme="majorHAnsi"/>
            <w:sz w:val="26"/>
            <w:szCs w:val="26"/>
          </w:rPr>
          <w:delInstrText xml:space="preserve"> SEQ Hình \* ARABIC </w:delInstrText>
        </w:r>
        <w:r w:rsidRPr="00215960"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11</w:delText>
        </w:r>
        <w:r w:rsidRPr="00215960" w:rsidDel="008A0BDE">
          <w:rPr>
            <w:rFonts w:asciiTheme="majorHAnsi" w:hAnsiTheme="majorHAnsi" w:cstheme="majorHAnsi"/>
            <w:sz w:val="26"/>
            <w:szCs w:val="26"/>
          </w:rPr>
          <w:fldChar w:fldCharType="end"/>
        </w:r>
      </w:del>
      <w:ins w:id="1470" w:author="cong an ngo" w:date="2018-12-12T11:44:00Z">
        <w:r w:rsidR="008A0BDE">
          <w:rPr>
            <w:rFonts w:asciiTheme="majorHAnsi" w:hAnsiTheme="majorHAnsi" w:cstheme="majorHAnsi"/>
            <w:sz w:val="26"/>
            <w:szCs w:val="26"/>
            <w:lang w:val="en-US"/>
          </w:rPr>
          <w:t>17</w:t>
        </w:r>
      </w:ins>
      <w:r w:rsidRPr="00215960">
        <w:rPr>
          <w:rFonts w:asciiTheme="majorHAnsi" w:hAnsiTheme="majorHAnsi" w:cstheme="majorHAnsi"/>
          <w:sz w:val="26"/>
          <w:szCs w:val="26"/>
        </w:rPr>
        <w:t>. Giao diện quản lý nhân viên (ảnh 1)</w:t>
      </w:r>
    </w:p>
    <w:p w14:paraId="778B97DA" w14:textId="4FFC1C15" w:rsidR="00215960" w:rsidRDefault="00215960">
      <w:pPr>
        <w:keepNext/>
        <w:jc w:val="center"/>
        <w:pPrChange w:id="1471" w:author="Quoc Nguyen" w:date="2018-12-12T10:24:00Z">
          <w:pPr>
            <w:keepNext/>
          </w:pPr>
        </w:pPrChange>
      </w:pPr>
      <w:r w:rsidRPr="002376B7">
        <w:rPr>
          <w:rFonts w:asciiTheme="majorHAnsi" w:hAnsiTheme="majorHAnsi" w:cstheme="majorHAnsi"/>
          <w:noProof/>
          <w:lang w:val="en-US" w:eastAsia="zh-CN"/>
        </w:rPr>
        <w:lastRenderedPageBreak/>
        <w:drawing>
          <wp:inline distT="0" distB="0" distL="0" distR="0" wp14:anchorId="32A2D378" wp14:editId="0F84BA7D">
            <wp:extent cx="6449758" cy="332232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535"/>
                    <a:stretch/>
                  </pic:blipFill>
                  <pic:spPr bwMode="auto">
                    <a:xfrm>
                      <a:off x="0" y="0"/>
                      <a:ext cx="6467413" cy="3331414"/>
                    </a:xfrm>
                    <a:prstGeom prst="rect">
                      <a:avLst/>
                    </a:prstGeom>
                    <a:ln>
                      <a:noFill/>
                    </a:ln>
                    <a:extLst>
                      <a:ext uri="{53640926-AAD7-44D8-BBD7-CCE9431645EC}">
                        <a14:shadowObscured xmlns:a14="http://schemas.microsoft.com/office/drawing/2010/main"/>
                      </a:ext>
                    </a:extLst>
                  </pic:spPr>
                </pic:pic>
              </a:graphicData>
            </a:graphic>
          </wp:inline>
        </w:drawing>
      </w:r>
    </w:p>
    <w:p w14:paraId="56CE05C9" w14:textId="2D5EF4C7" w:rsidR="00226536" w:rsidRPr="00215960" w:rsidRDefault="00215960" w:rsidP="00215960">
      <w:pPr>
        <w:pStyle w:val="Caption"/>
        <w:jc w:val="center"/>
        <w:rPr>
          <w:rFonts w:asciiTheme="majorHAnsi" w:hAnsiTheme="majorHAnsi" w:cstheme="majorHAnsi"/>
          <w:sz w:val="26"/>
          <w:szCs w:val="26"/>
        </w:rPr>
      </w:pPr>
      <w:r w:rsidRPr="00215960">
        <w:rPr>
          <w:rFonts w:asciiTheme="majorHAnsi" w:hAnsiTheme="majorHAnsi" w:cstheme="majorHAnsi"/>
          <w:sz w:val="26"/>
          <w:szCs w:val="26"/>
        </w:rPr>
        <w:t>Hình</w:t>
      </w:r>
      <w:ins w:id="1472" w:author="cong an ngo" w:date="2018-12-12T11:44:00Z">
        <w:r w:rsidR="008A0BDE">
          <w:rPr>
            <w:rFonts w:asciiTheme="majorHAnsi" w:hAnsiTheme="majorHAnsi" w:cstheme="majorHAnsi"/>
            <w:sz w:val="26"/>
            <w:szCs w:val="26"/>
            <w:lang w:val="en-US"/>
          </w:rPr>
          <w:t xml:space="preserve"> </w:t>
        </w:r>
      </w:ins>
      <w:del w:id="1473" w:author="cong an ngo" w:date="2018-12-12T11:44:00Z">
        <w:r w:rsidRPr="00215960" w:rsidDel="008A0BDE">
          <w:rPr>
            <w:rFonts w:asciiTheme="majorHAnsi" w:hAnsiTheme="majorHAnsi" w:cstheme="majorHAnsi"/>
            <w:sz w:val="26"/>
            <w:szCs w:val="26"/>
          </w:rPr>
          <w:delText xml:space="preserve"> </w:delText>
        </w:r>
      </w:del>
      <w:ins w:id="1474" w:author="cong an ngo" w:date="2018-12-12T11:44:00Z">
        <w:r w:rsidR="008A0BDE">
          <w:rPr>
            <w:rFonts w:asciiTheme="majorHAnsi" w:hAnsiTheme="majorHAnsi" w:cstheme="majorHAnsi"/>
            <w:sz w:val="26"/>
            <w:szCs w:val="26"/>
            <w:lang w:val="en-US"/>
          </w:rPr>
          <w:t>18</w:t>
        </w:r>
      </w:ins>
      <w:del w:id="1475" w:author="cong an ngo" w:date="2018-12-12T11:44:00Z">
        <w:r w:rsidRPr="00215960" w:rsidDel="008A0BDE">
          <w:rPr>
            <w:rFonts w:asciiTheme="majorHAnsi" w:hAnsiTheme="majorHAnsi" w:cstheme="majorHAnsi"/>
            <w:sz w:val="26"/>
            <w:szCs w:val="26"/>
          </w:rPr>
          <w:fldChar w:fldCharType="begin"/>
        </w:r>
        <w:r w:rsidRPr="00215960" w:rsidDel="008A0BDE">
          <w:rPr>
            <w:rFonts w:asciiTheme="majorHAnsi" w:hAnsiTheme="majorHAnsi" w:cstheme="majorHAnsi"/>
            <w:sz w:val="26"/>
            <w:szCs w:val="26"/>
          </w:rPr>
          <w:delInstrText xml:space="preserve"> SEQ Hình \* ARABIC </w:delInstrText>
        </w:r>
        <w:r w:rsidRPr="00215960"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12</w:delText>
        </w:r>
        <w:r w:rsidRPr="00215960" w:rsidDel="008A0BDE">
          <w:rPr>
            <w:rFonts w:asciiTheme="majorHAnsi" w:hAnsiTheme="majorHAnsi" w:cstheme="majorHAnsi"/>
            <w:sz w:val="26"/>
            <w:szCs w:val="26"/>
          </w:rPr>
          <w:fldChar w:fldCharType="end"/>
        </w:r>
      </w:del>
      <w:r w:rsidRPr="00215960">
        <w:rPr>
          <w:rFonts w:asciiTheme="majorHAnsi" w:hAnsiTheme="majorHAnsi" w:cstheme="majorHAnsi"/>
          <w:sz w:val="26"/>
          <w:szCs w:val="26"/>
        </w:rPr>
        <w:t>. Giao diện quản lý nhân viên (ảnh 2)</w:t>
      </w:r>
    </w:p>
    <w:p w14:paraId="28294E6E" w14:textId="77777777" w:rsidR="00215960" w:rsidRDefault="00215960">
      <w:pPr>
        <w:keepNext/>
        <w:jc w:val="center"/>
        <w:pPrChange w:id="1476" w:author="Quoc Nguyen" w:date="2018-12-12T10:24:00Z">
          <w:pPr>
            <w:keepNext/>
          </w:pPr>
        </w:pPrChange>
      </w:pPr>
      <w:r w:rsidRPr="002376B7">
        <w:rPr>
          <w:rFonts w:asciiTheme="majorHAnsi" w:hAnsiTheme="majorHAnsi" w:cstheme="majorHAnsi"/>
          <w:noProof/>
          <w:lang w:val="en-US" w:eastAsia="zh-CN"/>
        </w:rPr>
        <w:drawing>
          <wp:inline distT="0" distB="0" distL="0" distR="0" wp14:anchorId="707A7134" wp14:editId="14458F3A">
            <wp:extent cx="6442639" cy="332478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2361"/>
                    <a:stretch/>
                  </pic:blipFill>
                  <pic:spPr bwMode="auto">
                    <a:xfrm>
                      <a:off x="0" y="0"/>
                      <a:ext cx="6481713" cy="3344953"/>
                    </a:xfrm>
                    <a:prstGeom prst="rect">
                      <a:avLst/>
                    </a:prstGeom>
                    <a:ln>
                      <a:noFill/>
                    </a:ln>
                    <a:extLst>
                      <a:ext uri="{53640926-AAD7-44D8-BBD7-CCE9431645EC}">
                        <a14:shadowObscured xmlns:a14="http://schemas.microsoft.com/office/drawing/2010/main"/>
                      </a:ext>
                    </a:extLst>
                  </pic:spPr>
                </pic:pic>
              </a:graphicData>
            </a:graphic>
          </wp:inline>
        </w:drawing>
      </w:r>
    </w:p>
    <w:p w14:paraId="73CBDDBD" w14:textId="3292E66A" w:rsidR="00226536" w:rsidRPr="00215960" w:rsidRDefault="00215960" w:rsidP="00215960">
      <w:pPr>
        <w:pStyle w:val="Caption"/>
        <w:jc w:val="center"/>
        <w:rPr>
          <w:rFonts w:asciiTheme="majorHAnsi" w:hAnsiTheme="majorHAnsi" w:cstheme="majorHAnsi"/>
          <w:sz w:val="26"/>
          <w:szCs w:val="26"/>
        </w:rPr>
      </w:pPr>
      <w:r w:rsidRPr="00215960">
        <w:rPr>
          <w:rFonts w:asciiTheme="majorHAnsi" w:hAnsiTheme="majorHAnsi" w:cstheme="majorHAnsi"/>
          <w:sz w:val="26"/>
          <w:szCs w:val="26"/>
        </w:rPr>
        <w:t>Hình</w:t>
      </w:r>
      <w:del w:id="1477" w:author="cong an ngo" w:date="2018-12-12T11:44:00Z">
        <w:r w:rsidRPr="00215960" w:rsidDel="008A0BDE">
          <w:rPr>
            <w:rFonts w:asciiTheme="majorHAnsi" w:hAnsiTheme="majorHAnsi" w:cstheme="majorHAnsi"/>
            <w:sz w:val="26"/>
            <w:szCs w:val="26"/>
          </w:rPr>
          <w:delText xml:space="preserve"> </w:delText>
        </w:r>
      </w:del>
      <w:ins w:id="1478" w:author="cong an ngo" w:date="2018-12-12T11:44:00Z">
        <w:r w:rsidR="008A0BDE">
          <w:rPr>
            <w:rFonts w:asciiTheme="majorHAnsi" w:hAnsiTheme="majorHAnsi" w:cstheme="majorHAnsi"/>
            <w:sz w:val="26"/>
            <w:szCs w:val="26"/>
            <w:lang w:val="en-US"/>
          </w:rPr>
          <w:t xml:space="preserve"> 19</w:t>
        </w:r>
      </w:ins>
      <w:del w:id="1479" w:author="cong an ngo" w:date="2018-12-12T11:44:00Z">
        <w:r w:rsidRPr="00215960" w:rsidDel="008A0BDE">
          <w:rPr>
            <w:rFonts w:asciiTheme="majorHAnsi" w:hAnsiTheme="majorHAnsi" w:cstheme="majorHAnsi"/>
            <w:sz w:val="26"/>
            <w:szCs w:val="26"/>
          </w:rPr>
          <w:fldChar w:fldCharType="begin"/>
        </w:r>
        <w:r w:rsidRPr="00215960" w:rsidDel="008A0BDE">
          <w:rPr>
            <w:rFonts w:asciiTheme="majorHAnsi" w:hAnsiTheme="majorHAnsi" w:cstheme="majorHAnsi"/>
            <w:sz w:val="26"/>
            <w:szCs w:val="26"/>
          </w:rPr>
          <w:delInstrText xml:space="preserve"> SEQ Hình \* ARABIC </w:delInstrText>
        </w:r>
        <w:r w:rsidRPr="00215960" w:rsidDel="008A0BDE">
          <w:rPr>
            <w:rFonts w:asciiTheme="majorHAnsi" w:hAnsiTheme="majorHAnsi" w:cstheme="majorHAnsi"/>
            <w:sz w:val="26"/>
            <w:szCs w:val="26"/>
          </w:rPr>
          <w:fldChar w:fldCharType="separate"/>
        </w:r>
        <w:r w:rsidR="00995793" w:rsidDel="008A0BDE">
          <w:rPr>
            <w:rFonts w:asciiTheme="majorHAnsi" w:hAnsiTheme="majorHAnsi" w:cstheme="majorHAnsi"/>
            <w:noProof/>
            <w:sz w:val="26"/>
            <w:szCs w:val="26"/>
          </w:rPr>
          <w:delText>13</w:delText>
        </w:r>
        <w:r w:rsidRPr="00215960"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quản lý nhân viên (ảnh 3)</w:t>
      </w:r>
    </w:p>
    <w:p w14:paraId="0483C024" w14:textId="77777777" w:rsidR="00226536" w:rsidRDefault="00226536" w:rsidP="00226536"/>
    <w:p w14:paraId="3DF77968" w14:textId="77777777" w:rsidR="00226536" w:rsidRDefault="00226536" w:rsidP="00226536"/>
    <w:p w14:paraId="51230E23" w14:textId="77777777" w:rsidR="00226536" w:rsidRDefault="00226536" w:rsidP="00226536"/>
    <w:p w14:paraId="13EE542B" w14:textId="77777777" w:rsidR="00226536" w:rsidRDefault="00226536" w:rsidP="00226536"/>
    <w:p w14:paraId="5C187349" w14:textId="77777777" w:rsidR="00995793" w:rsidRDefault="00995793">
      <w:pPr>
        <w:keepNext/>
        <w:jc w:val="center"/>
        <w:pPrChange w:id="1480" w:author="Quoc Nguyen" w:date="2018-12-12T10:24:00Z">
          <w:pPr>
            <w:keepNext/>
          </w:pPr>
        </w:pPrChange>
      </w:pPr>
      <w:r w:rsidRPr="002376B7">
        <w:rPr>
          <w:rFonts w:asciiTheme="majorHAnsi" w:hAnsiTheme="majorHAnsi" w:cstheme="majorHAnsi"/>
          <w:noProof/>
          <w:lang w:val="en-US" w:eastAsia="zh-CN"/>
        </w:rPr>
        <w:lastRenderedPageBreak/>
        <w:drawing>
          <wp:inline distT="0" distB="0" distL="0" distR="0" wp14:anchorId="7DC44A7D" wp14:editId="5EA8A973">
            <wp:extent cx="6466940" cy="332652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2650"/>
                    <a:stretch/>
                  </pic:blipFill>
                  <pic:spPr bwMode="auto">
                    <a:xfrm>
                      <a:off x="0" y="0"/>
                      <a:ext cx="6479547" cy="3333009"/>
                    </a:xfrm>
                    <a:prstGeom prst="rect">
                      <a:avLst/>
                    </a:prstGeom>
                    <a:ln>
                      <a:noFill/>
                    </a:ln>
                    <a:extLst>
                      <a:ext uri="{53640926-AAD7-44D8-BBD7-CCE9431645EC}">
                        <a14:shadowObscured xmlns:a14="http://schemas.microsoft.com/office/drawing/2010/main"/>
                      </a:ext>
                    </a:extLst>
                  </pic:spPr>
                </pic:pic>
              </a:graphicData>
            </a:graphic>
          </wp:inline>
        </w:drawing>
      </w:r>
    </w:p>
    <w:p w14:paraId="55DB1546" w14:textId="06BFAA1A"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ins w:id="1481" w:author="cong an ngo" w:date="2018-12-12T11:44:00Z">
        <w:r w:rsidR="008A0BDE">
          <w:rPr>
            <w:rFonts w:asciiTheme="majorHAnsi" w:hAnsiTheme="majorHAnsi" w:cstheme="majorHAnsi"/>
            <w:sz w:val="26"/>
            <w:szCs w:val="26"/>
            <w:lang w:val="en-US"/>
          </w:rPr>
          <w:t xml:space="preserve"> </w:t>
        </w:r>
      </w:ins>
      <w:del w:id="1482" w:author="cong an ngo" w:date="2018-12-12T11:44:00Z">
        <w:r w:rsidRPr="00995793" w:rsidDel="008A0BDE">
          <w:rPr>
            <w:rFonts w:asciiTheme="majorHAnsi" w:hAnsiTheme="majorHAnsi" w:cstheme="majorHAnsi"/>
            <w:sz w:val="26"/>
            <w:szCs w:val="26"/>
          </w:rPr>
          <w:delText xml:space="preserve"> </w:delText>
        </w:r>
      </w:del>
      <w:ins w:id="1483" w:author="cong an ngo" w:date="2018-12-12T11:44:00Z">
        <w:r w:rsidR="008A0BDE">
          <w:rPr>
            <w:rFonts w:asciiTheme="majorHAnsi" w:hAnsiTheme="majorHAnsi" w:cstheme="majorHAnsi"/>
            <w:sz w:val="26"/>
            <w:szCs w:val="26"/>
            <w:lang w:val="en-US"/>
          </w:rPr>
          <w:t>20</w:t>
        </w:r>
      </w:ins>
      <w:del w:id="1484"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Del="008A0BDE">
          <w:rPr>
            <w:rFonts w:asciiTheme="majorHAnsi" w:hAnsiTheme="majorHAnsi" w:cstheme="majorHAnsi"/>
            <w:noProof/>
            <w:sz w:val="26"/>
            <w:szCs w:val="26"/>
          </w:rPr>
          <w:delText>14</w:delText>
        </w:r>
        <w:r w:rsidRPr="00995793"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quản lý nhân viên (ảnh 4)</w:t>
      </w:r>
    </w:p>
    <w:p w14:paraId="537B8B36" w14:textId="77777777" w:rsidR="00995793" w:rsidRDefault="00995793">
      <w:pPr>
        <w:keepNext/>
        <w:jc w:val="center"/>
        <w:pPrChange w:id="1485" w:author="Quoc Nguyen" w:date="2018-12-12T10:24:00Z">
          <w:pPr>
            <w:keepNext/>
          </w:pPr>
        </w:pPrChange>
      </w:pPr>
      <w:r w:rsidRPr="002376B7">
        <w:rPr>
          <w:rFonts w:asciiTheme="majorHAnsi" w:hAnsiTheme="majorHAnsi" w:cstheme="majorHAnsi"/>
          <w:noProof/>
          <w:lang w:val="en-US" w:eastAsia="zh-CN"/>
        </w:rPr>
        <w:drawing>
          <wp:inline distT="0" distB="0" distL="0" distR="0" wp14:anchorId="60136F80" wp14:editId="6F672C72">
            <wp:extent cx="6427560" cy="331223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2493"/>
                    <a:stretch/>
                  </pic:blipFill>
                  <pic:spPr bwMode="auto">
                    <a:xfrm>
                      <a:off x="0" y="0"/>
                      <a:ext cx="6431839" cy="3314439"/>
                    </a:xfrm>
                    <a:prstGeom prst="rect">
                      <a:avLst/>
                    </a:prstGeom>
                    <a:ln>
                      <a:noFill/>
                    </a:ln>
                    <a:extLst>
                      <a:ext uri="{53640926-AAD7-44D8-BBD7-CCE9431645EC}">
                        <a14:shadowObscured xmlns:a14="http://schemas.microsoft.com/office/drawing/2010/main"/>
                      </a:ext>
                    </a:extLst>
                  </pic:spPr>
                </pic:pic>
              </a:graphicData>
            </a:graphic>
          </wp:inline>
        </w:drawing>
      </w:r>
    </w:p>
    <w:p w14:paraId="2FC77409" w14:textId="1D880A27"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del w:id="1486" w:author="cong an ngo" w:date="2018-12-12T11:44:00Z">
        <w:r w:rsidRPr="00995793" w:rsidDel="008A0BDE">
          <w:rPr>
            <w:rFonts w:asciiTheme="majorHAnsi" w:hAnsiTheme="majorHAnsi" w:cstheme="majorHAnsi"/>
            <w:sz w:val="26"/>
            <w:szCs w:val="26"/>
          </w:rPr>
          <w:delText xml:space="preserve"> </w:delText>
        </w:r>
      </w:del>
      <w:ins w:id="1487" w:author="cong an ngo" w:date="2018-12-12T11:44:00Z">
        <w:r w:rsidR="008A0BDE">
          <w:rPr>
            <w:rFonts w:asciiTheme="majorHAnsi" w:hAnsiTheme="majorHAnsi" w:cstheme="majorHAnsi"/>
            <w:sz w:val="26"/>
            <w:szCs w:val="26"/>
            <w:lang w:val="en-US"/>
          </w:rPr>
          <w:t xml:space="preserve"> 21</w:t>
        </w:r>
      </w:ins>
      <w:del w:id="1488"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Del="008A0BDE">
          <w:rPr>
            <w:rFonts w:asciiTheme="majorHAnsi" w:hAnsiTheme="majorHAnsi" w:cstheme="majorHAnsi"/>
            <w:noProof/>
            <w:sz w:val="26"/>
            <w:szCs w:val="26"/>
          </w:rPr>
          <w:delText>15</w:delText>
        </w:r>
        <w:r w:rsidRPr="00995793"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quản lý nhân viên (ảnh 5)</w:t>
      </w:r>
    </w:p>
    <w:p w14:paraId="40CF6FDB" w14:textId="77777777" w:rsidR="00226536" w:rsidRDefault="00226536" w:rsidP="00226536"/>
    <w:p w14:paraId="124D7784" w14:textId="77777777" w:rsidR="00226536" w:rsidRDefault="00226536" w:rsidP="00226536"/>
    <w:p w14:paraId="36B140AC" w14:textId="77777777" w:rsidR="00226536" w:rsidRDefault="00226536" w:rsidP="00226536"/>
    <w:p w14:paraId="23479816" w14:textId="77777777" w:rsidR="00226536" w:rsidRDefault="00226536" w:rsidP="00226536"/>
    <w:p w14:paraId="7474697C" w14:textId="77777777" w:rsidR="00226536" w:rsidRDefault="00226536" w:rsidP="00226536"/>
    <w:p w14:paraId="7CB365D5" w14:textId="77777777" w:rsidR="00226536" w:rsidRDefault="00226536" w:rsidP="00226536"/>
    <w:p w14:paraId="1FDEE816" w14:textId="77777777" w:rsidR="00995793" w:rsidRDefault="00995793">
      <w:pPr>
        <w:keepNext/>
        <w:jc w:val="center"/>
        <w:pPrChange w:id="1489" w:author="Quoc Nguyen" w:date="2018-12-12T10:24:00Z">
          <w:pPr>
            <w:keepNext/>
          </w:pPr>
        </w:pPrChange>
      </w:pPr>
      <w:r w:rsidRPr="002376B7">
        <w:rPr>
          <w:rFonts w:asciiTheme="majorHAnsi" w:hAnsiTheme="majorHAnsi" w:cstheme="majorHAnsi"/>
          <w:noProof/>
          <w:lang w:val="en-US" w:eastAsia="zh-CN"/>
        </w:rPr>
        <w:lastRenderedPageBreak/>
        <w:drawing>
          <wp:inline distT="0" distB="0" distL="0" distR="0" wp14:anchorId="5EE2D575" wp14:editId="04884873">
            <wp:extent cx="6426533" cy="33206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2255"/>
                    <a:stretch/>
                  </pic:blipFill>
                  <pic:spPr bwMode="auto">
                    <a:xfrm>
                      <a:off x="0" y="0"/>
                      <a:ext cx="6455749" cy="3335750"/>
                    </a:xfrm>
                    <a:prstGeom prst="rect">
                      <a:avLst/>
                    </a:prstGeom>
                    <a:ln>
                      <a:noFill/>
                    </a:ln>
                    <a:extLst>
                      <a:ext uri="{53640926-AAD7-44D8-BBD7-CCE9431645EC}">
                        <a14:shadowObscured xmlns:a14="http://schemas.microsoft.com/office/drawing/2010/main"/>
                      </a:ext>
                    </a:extLst>
                  </pic:spPr>
                </pic:pic>
              </a:graphicData>
            </a:graphic>
          </wp:inline>
        </w:drawing>
      </w:r>
    </w:p>
    <w:p w14:paraId="3E3A54C9" w14:textId="2C9241D9"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del w:id="1490" w:author="cong an ngo" w:date="2018-12-12T11:44:00Z">
        <w:r w:rsidRPr="00995793" w:rsidDel="008A0BDE">
          <w:rPr>
            <w:rFonts w:asciiTheme="majorHAnsi" w:hAnsiTheme="majorHAnsi" w:cstheme="majorHAnsi"/>
            <w:sz w:val="26"/>
            <w:szCs w:val="26"/>
          </w:rPr>
          <w:delText xml:space="preserve"> </w:delText>
        </w:r>
      </w:del>
      <w:ins w:id="1491" w:author="cong an ngo" w:date="2018-12-12T11:44:00Z">
        <w:r w:rsidR="008A0BDE">
          <w:rPr>
            <w:rFonts w:asciiTheme="majorHAnsi" w:hAnsiTheme="majorHAnsi" w:cstheme="majorHAnsi"/>
            <w:sz w:val="26"/>
            <w:szCs w:val="26"/>
            <w:lang w:val="en-US"/>
          </w:rPr>
          <w:t xml:space="preserve"> 22</w:t>
        </w:r>
      </w:ins>
      <w:del w:id="1492"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Del="008A0BDE">
          <w:rPr>
            <w:rFonts w:asciiTheme="majorHAnsi" w:hAnsiTheme="majorHAnsi" w:cstheme="majorHAnsi"/>
            <w:noProof/>
            <w:sz w:val="26"/>
            <w:szCs w:val="26"/>
          </w:rPr>
          <w:delText>16</w:delText>
        </w:r>
        <w:r w:rsidRPr="00995793"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chính sửa thông tin nhân viên</w:t>
      </w:r>
    </w:p>
    <w:p w14:paraId="34276EDC" w14:textId="77777777" w:rsidR="00995793" w:rsidRDefault="00995793">
      <w:pPr>
        <w:keepNext/>
        <w:jc w:val="center"/>
        <w:pPrChange w:id="1493" w:author="Quoc Nguyen" w:date="2018-12-12T10:25:00Z">
          <w:pPr>
            <w:keepNext/>
          </w:pPr>
        </w:pPrChange>
      </w:pPr>
      <w:r w:rsidRPr="002376B7">
        <w:rPr>
          <w:rFonts w:asciiTheme="majorHAnsi" w:hAnsiTheme="majorHAnsi" w:cstheme="majorHAnsi"/>
          <w:noProof/>
          <w:lang w:val="en-US" w:eastAsia="zh-CN"/>
        </w:rPr>
        <w:drawing>
          <wp:inline distT="0" distB="0" distL="0" distR="0" wp14:anchorId="09AC2636" wp14:editId="5CAE083C">
            <wp:extent cx="6426200" cy="33192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2295"/>
                    <a:stretch/>
                  </pic:blipFill>
                  <pic:spPr bwMode="auto">
                    <a:xfrm>
                      <a:off x="0" y="0"/>
                      <a:ext cx="6439873" cy="3326351"/>
                    </a:xfrm>
                    <a:prstGeom prst="rect">
                      <a:avLst/>
                    </a:prstGeom>
                    <a:ln>
                      <a:noFill/>
                    </a:ln>
                    <a:extLst>
                      <a:ext uri="{53640926-AAD7-44D8-BBD7-CCE9431645EC}">
                        <a14:shadowObscured xmlns:a14="http://schemas.microsoft.com/office/drawing/2010/main"/>
                      </a:ext>
                    </a:extLst>
                  </pic:spPr>
                </pic:pic>
              </a:graphicData>
            </a:graphic>
          </wp:inline>
        </w:drawing>
      </w:r>
    </w:p>
    <w:p w14:paraId="1D4BC77A" w14:textId="3C07AB23"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del w:id="1494" w:author="cong an ngo" w:date="2018-12-12T11:44:00Z">
        <w:r w:rsidRPr="00995793" w:rsidDel="008A0BDE">
          <w:rPr>
            <w:rFonts w:asciiTheme="majorHAnsi" w:hAnsiTheme="majorHAnsi" w:cstheme="majorHAnsi"/>
            <w:sz w:val="26"/>
            <w:szCs w:val="26"/>
          </w:rPr>
          <w:delText xml:space="preserve"> </w:delText>
        </w:r>
      </w:del>
      <w:ins w:id="1495" w:author="cong an ngo" w:date="2018-12-12T11:44:00Z">
        <w:r w:rsidR="008A0BDE">
          <w:rPr>
            <w:rFonts w:asciiTheme="majorHAnsi" w:hAnsiTheme="majorHAnsi" w:cstheme="majorHAnsi"/>
            <w:sz w:val="26"/>
            <w:szCs w:val="26"/>
            <w:lang w:val="en-US"/>
          </w:rPr>
          <w:t xml:space="preserve"> 23</w:t>
        </w:r>
      </w:ins>
      <w:del w:id="1496"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Del="008A0BDE">
          <w:rPr>
            <w:rFonts w:asciiTheme="majorHAnsi" w:hAnsiTheme="majorHAnsi" w:cstheme="majorHAnsi"/>
            <w:noProof/>
            <w:sz w:val="26"/>
            <w:szCs w:val="26"/>
          </w:rPr>
          <w:delText>17</w:delText>
        </w:r>
        <w:r w:rsidRPr="00995793"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tạo nhân viên mới</w:t>
      </w:r>
    </w:p>
    <w:p w14:paraId="04842766" w14:textId="77777777" w:rsidR="00995793" w:rsidRDefault="00995793">
      <w:pPr>
        <w:keepNext/>
        <w:jc w:val="center"/>
        <w:pPrChange w:id="1497" w:author="Quoc Nguyen" w:date="2018-12-12T10:25:00Z">
          <w:pPr>
            <w:keepNext/>
          </w:pPr>
        </w:pPrChange>
      </w:pPr>
      <w:r w:rsidRPr="002376B7">
        <w:rPr>
          <w:rFonts w:asciiTheme="majorHAnsi" w:hAnsiTheme="majorHAnsi" w:cstheme="majorHAnsi"/>
          <w:noProof/>
          <w:lang w:val="en-US" w:eastAsia="zh-CN"/>
        </w:rPr>
        <w:lastRenderedPageBreak/>
        <w:drawing>
          <wp:inline distT="0" distB="0" distL="0" distR="0" wp14:anchorId="1E077173" wp14:editId="0E269DDF">
            <wp:extent cx="6424551" cy="3321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2202"/>
                    <a:stretch/>
                  </pic:blipFill>
                  <pic:spPr bwMode="auto">
                    <a:xfrm>
                      <a:off x="0" y="0"/>
                      <a:ext cx="6431409" cy="3325499"/>
                    </a:xfrm>
                    <a:prstGeom prst="rect">
                      <a:avLst/>
                    </a:prstGeom>
                    <a:ln>
                      <a:noFill/>
                    </a:ln>
                    <a:extLst>
                      <a:ext uri="{53640926-AAD7-44D8-BBD7-CCE9431645EC}">
                        <a14:shadowObscured xmlns:a14="http://schemas.microsoft.com/office/drawing/2010/main"/>
                      </a:ext>
                    </a:extLst>
                  </pic:spPr>
                </pic:pic>
              </a:graphicData>
            </a:graphic>
          </wp:inline>
        </w:drawing>
      </w:r>
    </w:p>
    <w:p w14:paraId="159704D5" w14:textId="512B0D1D"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ins w:id="1498" w:author="cong an ngo" w:date="2018-12-12T11:44:00Z">
        <w:r w:rsidR="008A0BDE">
          <w:rPr>
            <w:rFonts w:asciiTheme="majorHAnsi" w:hAnsiTheme="majorHAnsi" w:cstheme="majorHAnsi"/>
            <w:sz w:val="26"/>
            <w:szCs w:val="26"/>
            <w:lang w:val="en-US"/>
          </w:rPr>
          <w:t xml:space="preserve"> </w:t>
        </w:r>
      </w:ins>
      <w:del w:id="1499" w:author="cong an ngo" w:date="2018-12-12T11:44:00Z">
        <w:r w:rsidRPr="00995793" w:rsidDel="008A0BDE">
          <w:rPr>
            <w:rFonts w:asciiTheme="majorHAnsi" w:hAnsiTheme="majorHAnsi" w:cstheme="majorHAnsi"/>
            <w:sz w:val="26"/>
            <w:szCs w:val="26"/>
          </w:rPr>
          <w:delText xml:space="preserve"> </w:delText>
        </w:r>
      </w:del>
      <w:ins w:id="1500" w:author="cong an ngo" w:date="2018-12-12T11:44:00Z">
        <w:r w:rsidR="008A0BDE">
          <w:rPr>
            <w:rFonts w:asciiTheme="majorHAnsi" w:hAnsiTheme="majorHAnsi" w:cstheme="majorHAnsi"/>
            <w:sz w:val="26"/>
            <w:szCs w:val="26"/>
            <w:lang w:val="en-US"/>
          </w:rPr>
          <w:t>24</w:t>
        </w:r>
      </w:ins>
      <w:del w:id="1501"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Del="008A0BDE">
          <w:rPr>
            <w:rFonts w:asciiTheme="majorHAnsi" w:hAnsiTheme="majorHAnsi" w:cstheme="majorHAnsi"/>
            <w:noProof/>
            <w:sz w:val="26"/>
            <w:szCs w:val="26"/>
          </w:rPr>
          <w:delText>18</w:delText>
        </w:r>
        <w:r w:rsidRPr="00995793" w:rsidDel="008A0BDE">
          <w:rPr>
            <w:rFonts w:asciiTheme="majorHAnsi" w:hAnsiTheme="majorHAnsi" w:cstheme="majorHAnsi"/>
            <w:sz w:val="26"/>
            <w:szCs w:val="26"/>
          </w:rPr>
          <w:fldChar w:fldCharType="end"/>
        </w:r>
      </w:del>
      <w:r w:rsidRPr="00995793">
        <w:rPr>
          <w:rFonts w:asciiTheme="majorHAnsi" w:hAnsiTheme="majorHAnsi" w:cstheme="majorHAnsi"/>
          <w:sz w:val="26"/>
          <w:szCs w:val="26"/>
        </w:rPr>
        <w:t>. Giao diện quản lý tài khoản nhân viên</w:t>
      </w:r>
    </w:p>
    <w:p w14:paraId="5C32BFC3" w14:textId="77777777" w:rsidR="00995793" w:rsidRDefault="00995793">
      <w:pPr>
        <w:keepNext/>
        <w:jc w:val="center"/>
        <w:pPrChange w:id="1502" w:author="Quoc Nguyen" w:date="2018-12-12T10:25:00Z">
          <w:pPr>
            <w:keepNext/>
          </w:pPr>
        </w:pPrChange>
      </w:pPr>
      <w:r w:rsidRPr="002376B7">
        <w:rPr>
          <w:rFonts w:asciiTheme="majorHAnsi" w:hAnsiTheme="majorHAnsi" w:cstheme="majorHAnsi"/>
          <w:noProof/>
          <w:lang w:val="en-US" w:eastAsia="zh-CN"/>
        </w:rPr>
        <w:drawing>
          <wp:inline distT="0" distB="0" distL="0" distR="0" wp14:anchorId="33E0E175" wp14:editId="35ABE3DE">
            <wp:extent cx="6434047" cy="3325116"/>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2248"/>
                    <a:stretch/>
                  </pic:blipFill>
                  <pic:spPr bwMode="auto">
                    <a:xfrm>
                      <a:off x="0" y="0"/>
                      <a:ext cx="6450486" cy="3333612"/>
                    </a:xfrm>
                    <a:prstGeom prst="rect">
                      <a:avLst/>
                    </a:prstGeom>
                    <a:ln>
                      <a:noFill/>
                    </a:ln>
                    <a:extLst>
                      <a:ext uri="{53640926-AAD7-44D8-BBD7-CCE9431645EC}">
                        <a14:shadowObscured xmlns:a14="http://schemas.microsoft.com/office/drawing/2010/main"/>
                      </a:ext>
                    </a:extLst>
                  </pic:spPr>
                </pic:pic>
              </a:graphicData>
            </a:graphic>
          </wp:inline>
        </w:drawing>
      </w:r>
    </w:p>
    <w:p w14:paraId="6EB81DCA" w14:textId="7190BEBA" w:rsidR="00226536" w:rsidRPr="00995793" w:rsidRDefault="00995793" w:rsidP="00995793">
      <w:pPr>
        <w:pStyle w:val="Caption"/>
        <w:jc w:val="center"/>
        <w:rPr>
          <w:rFonts w:asciiTheme="majorHAnsi" w:hAnsiTheme="majorHAnsi" w:cstheme="majorHAnsi"/>
          <w:sz w:val="26"/>
          <w:szCs w:val="26"/>
        </w:rPr>
      </w:pPr>
      <w:r w:rsidRPr="00995793">
        <w:rPr>
          <w:rFonts w:asciiTheme="majorHAnsi" w:hAnsiTheme="majorHAnsi" w:cstheme="majorHAnsi"/>
          <w:sz w:val="26"/>
          <w:szCs w:val="26"/>
        </w:rPr>
        <w:t>Hình</w:t>
      </w:r>
      <w:del w:id="1503" w:author="cong an ngo" w:date="2018-12-12T11:44:00Z">
        <w:r w:rsidRPr="00995793" w:rsidDel="008A0BDE">
          <w:rPr>
            <w:rFonts w:asciiTheme="majorHAnsi" w:hAnsiTheme="majorHAnsi" w:cstheme="majorHAnsi"/>
            <w:sz w:val="26"/>
            <w:szCs w:val="26"/>
          </w:rPr>
          <w:delText xml:space="preserve"> </w:delText>
        </w:r>
      </w:del>
      <w:ins w:id="1504" w:author="cong an ngo" w:date="2018-12-12T11:44:00Z">
        <w:r w:rsidR="008A0BDE">
          <w:rPr>
            <w:rFonts w:asciiTheme="majorHAnsi" w:hAnsiTheme="majorHAnsi" w:cstheme="majorHAnsi"/>
            <w:sz w:val="26"/>
            <w:szCs w:val="26"/>
            <w:lang w:val="en-US"/>
          </w:rPr>
          <w:t xml:space="preserve"> 25</w:t>
        </w:r>
      </w:ins>
      <w:del w:id="1505" w:author="cong an ngo" w:date="2018-12-12T11:44:00Z">
        <w:r w:rsidRPr="00995793" w:rsidDel="008A0BDE">
          <w:rPr>
            <w:rFonts w:asciiTheme="majorHAnsi" w:hAnsiTheme="majorHAnsi" w:cstheme="majorHAnsi"/>
            <w:sz w:val="26"/>
            <w:szCs w:val="26"/>
          </w:rPr>
          <w:fldChar w:fldCharType="begin"/>
        </w:r>
        <w:r w:rsidRPr="00995793" w:rsidDel="008A0BDE">
          <w:rPr>
            <w:rFonts w:asciiTheme="majorHAnsi" w:hAnsiTheme="majorHAnsi" w:cstheme="majorHAnsi"/>
            <w:sz w:val="26"/>
            <w:szCs w:val="26"/>
          </w:rPr>
          <w:delInstrText xml:space="preserve"> SEQ Hình \* ARABIC </w:delInstrText>
        </w:r>
        <w:r w:rsidRPr="00995793" w:rsidDel="008A0BDE">
          <w:rPr>
            <w:rFonts w:asciiTheme="majorHAnsi" w:hAnsiTheme="majorHAnsi" w:cstheme="majorHAnsi"/>
            <w:sz w:val="26"/>
            <w:szCs w:val="26"/>
          </w:rPr>
          <w:fldChar w:fldCharType="separate"/>
        </w:r>
        <w:r w:rsidRPr="00995793" w:rsidDel="008A0BDE">
          <w:rPr>
            <w:rFonts w:asciiTheme="majorHAnsi" w:hAnsiTheme="majorHAnsi" w:cstheme="majorHAnsi"/>
            <w:noProof/>
            <w:sz w:val="26"/>
            <w:szCs w:val="26"/>
          </w:rPr>
          <w:delText>19</w:delText>
        </w:r>
        <w:r w:rsidRPr="00995793" w:rsidDel="008A0BDE">
          <w:rPr>
            <w:rFonts w:asciiTheme="majorHAnsi" w:hAnsiTheme="majorHAnsi" w:cstheme="majorHAnsi"/>
            <w:sz w:val="26"/>
            <w:szCs w:val="26"/>
          </w:rPr>
          <w:fldChar w:fldCharType="end"/>
        </w:r>
      </w:del>
      <w:r w:rsidRPr="00E567C7">
        <w:rPr>
          <w:rFonts w:asciiTheme="majorHAnsi" w:hAnsiTheme="majorHAnsi" w:cstheme="majorHAnsi"/>
          <w:sz w:val="26"/>
          <w:szCs w:val="26"/>
        </w:rPr>
        <w:t>. Giao diện quản lý khách hàng bị báo cáo</w:t>
      </w:r>
    </w:p>
    <w:p w14:paraId="4607D558" w14:textId="77777777" w:rsidR="00226536" w:rsidRDefault="00226536" w:rsidP="00226536"/>
    <w:p w14:paraId="5A09DA02" w14:textId="4DF92868" w:rsidR="00DE1165" w:rsidRDefault="00DE1165" w:rsidP="00226536"/>
    <w:p w14:paraId="08E21198" w14:textId="5778E07F" w:rsidR="00226536" w:rsidRDefault="00226536" w:rsidP="00226536"/>
    <w:p w14:paraId="5349530F" w14:textId="0572AAEB" w:rsidR="00226536" w:rsidRDefault="00226536" w:rsidP="00226536"/>
    <w:p w14:paraId="271662D2" w14:textId="36F2434D" w:rsidR="00226536" w:rsidRPr="002376B7" w:rsidRDefault="00226536" w:rsidP="00226536"/>
    <w:p w14:paraId="2BD46D6A" w14:textId="40DB861B" w:rsidR="006E34E5" w:rsidRPr="002376B7" w:rsidRDefault="006E34E5" w:rsidP="002376B7">
      <w:pPr>
        <w:pStyle w:val="Heading1"/>
        <w:spacing w:after="120" w:line="360" w:lineRule="auto"/>
      </w:pPr>
      <w:bookmarkStart w:id="1506" w:name="_Toc532383232"/>
      <w:r w:rsidRPr="002376B7">
        <w:lastRenderedPageBreak/>
        <w:t>MÔ HÌNH</w:t>
      </w:r>
      <w:r w:rsidR="004561DA" w:rsidRPr="002376B7">
        <w:t xml:space="preserve"> - FRAMEWORK</w:t>
      </w:r>
      <w:r w:rsidR="00A7116B" w:rsidRPr="002376B7">
        <w:t xml:space="preserve"> THỰC HIỆN ĐỀ TÀI</w:t>
      </w:r>
      <w:bookmarkEnd w:id="1506"/>
    </w:p>
    <w:p w14:paraId="74A384BD" w14:textId="69DE00A3" w:rsidR="009202E4" w:rsidRPr="002376B7" w:rsidRDefault="009202E4" w:rsidP="002376B7">
      <w:pPr>
        <w:pStyle w:val="Heading2"/>
        <w:numPr>
          <w:ilvl w:val="1"/>
          <w:numId w:val="16"/>
        </w:numPr>
        <w:spacing w:after="120" w:line="360" w:lineRule="auto"/>
      </w:pPr>
      <w:bookmarkStart w:id="1507" w:name="_Toc532383233"/>
      <w:r w:rsidRPr="002376B7">
        <w:t>Mô hình xây dựng dự án</w:t>
      </w:r>
      <w:bookmarkEnd w:id="1507"/>
    </w:p>
    <w:p w14:paraId="04CB4CD4" w14:textId="1DAC2F9B" w:rsidR="003B561E" w:rsidRPr="002376B7" w:rsidRDefault="003B561E" w:rsidP="002376B7">
      <w:pPr>
        <w:spacing w:after="120" w:line="360" w:lineRule="auto"/>
        <w:ind w:firstLine="675"/>
        <w:rPr>
          <w:rFonts w:asciiTheme="majorHAnsi" w:hAnsiTheme="majorHAnsi" w:cstheme="majorHAnsi"/>
          <w:sz w:val="26"/>
          <w:szCs w:val="26"/>
          <w:lang w:val="en-US"/>
        </w:rPr>
      </w:pPr>
      <w:r w:rsidRPr="002376B7">
        <w:rPr>
          <w:rFonts w:asciiTheme="majorHAnsi" w:hAnsiTheme="majorHAnsi" w:cstheme="majorHAnsi"/>
          <w:sz w:val="26"/>
          <w:szCs w:val="26"/>
          <w:lang w:val="en-US"/>
        </w:rPr>
        <w:t>Dự án được xây dựng dưới mô hình MVC</w:t>
      </w:r>
      <w:r w:rsidR="0043195C" w:rsidRPr="002376B7">
        <w:rPr>
          <w:rFonts w:asciiTheme="majorHAnsi" w:hAnsiTheme="majorHAnsi" w:cstheme="majorHAnsi"/>
          <w:sz w:val="26"/>
          <w:szCs w:val="26"/>
          <w:lang w:val="en-US"/>
        </w:rPr>
        <w:t>.</w:t>
      </w:r>
    </w:p>
    <w:p w14:paraId="05E6B788" w14:textId="12724F6E" w:rsidR="003B561E" w:rsidRPr="002376B7" w:rsidRDefault="003B561E" w:rsidP="002376B7">
      <w:pPr>
        <w:shd w:val="clear" w:color="auto" w:fill="FFFFFF"/>
        <w:spacing w:after="120" w:line="360" w:lineRule="auto"/>
        <w:ind w:firstLine="675"/>
        <w:rPr>
          <w:rFonts w:asciiTheme="majorHAnsi" w:eastAsia="Times New Roman" w:hAnsiTheme="majorHAnsi" w:cstheme="majorHAnsi"/>
          <w:color w:val="222222"/>
          <w:sz w:val="26"/>
          <w:szCs w:val="26"/>
          <w:lang w:val="en-US"/>
        </w:rPr>
      </w:pPr>
      <w:r w:rsidRPr="002376B7">
        <w:rPr>
          <w:rFonts w:asciiTheme="majorHAnsi" w:eastAsia="Times New Roman" w:hAnsiTheme="majorHAnsi" w:cstheme="majorHAnsi"/>
          <w:color w:val="222222"/>
          <w:sz w:val="26"/>
          <w:szCs w:val="26"/>
          <w:lang w:val="en-US"/>
        </w:rPr>
        <w:t>Mô hình M</w:t>
      </w:r>
      <w:r w:rsidR="00E567C7">
        <w:rPr>
          <w:rFonts w:asciiTheme="majorHAnsi" w:eastAsia="Times New Roman" w:hAnsiTheme="majorHAnsi" w:cstheme="majorHAnsi"/>
          <w:color w:val="222222"/>
          <w:sz w:val="26"/>
          <w:szCs w:val="26"/>
          <w:lang w:val="en-US"/>
        </w:rPr>
        <w:t>VC là viết tắt của Model – View – Controller.</w:t>
      </w:r>
      <w:r w:rsidRPr="002376B7">
        <w:rPr>
          <w:rFonts w:asciiTheme="majorHAnsi" w:eastAsia="Times New Roman" w:hAnsiTheme="majorHAnsi" w:cstheme="majorHAnsi"/>
          <w:color w:val="222222"/>
          <w:sz w:val="26"/>
          <w:szCs w:val="26"/>
          <w:lang w:val="en-US"/>
        </w:rPr>
        <w:t xml:space="preserve"> Trong đó Controller chính là trái tim của ứng dụng.</w:t>
      </w:r>
    </w:p>
    <w:p w14:paraId="7F1B7F8B" w14:textId="55810F41" w:rsidR="003B561E" w:rsidRPr="002376B7" w:rsidRDefault="003B561E" w:rsidP="002376B7">
      <w:pPr>
        <w:numPr>
          <w:ilvl w:val="0"/>
          <w:numId w:val="18"/>
        </w:numPr>
        <w:shd w:val="clear" w:color="auto" w:fill="FFFFFF"/>
        <w:spacing w:after="120" w:line="360" w:lineRule="auto"/>
        <w:ind w:left="1035"/>
        <w:rPr>
          <w:rFonts w:asciiTheme="majorHAnsi" w:eastAsia="Times New Roman" w:hAnsiTheme="majorHAnsi" w:cstheme="majorHAnsi"/>
          <w:color w:val="222222"/>
          <w:sz w:val="26"/>
          <w:szCs w:val="26"/>
          <w:lang w:val="en-US"/>
        </w:rPr>
      </w:pPr>
      <w:r w:rsidRPr="002376B7">
        <w:rPr>
          <w:rFonts w:asciiTheme="majorHAnsi" w:eastAsia="Times New Roman" w:hAnsiTheme="majorHAnsi" w:cstheme="majorHAnsi"/>
          <w:color w:val="222222"/>
          <w:sz w:val="26"/>
          <w:szCs w:val="26"/>
          <w:lang w:val="en-US"/>
        </w:rPr>
        <w:t>Controller sẽ chịu trách nhiệm nhận các request được gửi lên từ người dùng, sau đó sẽ xử lý và điều hướng dữ liệu trả về</w:t>
      </w:r>
      <w:r w:rsidR="00E567C7">
        <w:rPr>
          <w:rFonts w:asciiTheme="majorHAnsi" w:eastAsia="Times New Roman" w:hAnsiTheme="majorHAnsi" w:cstheme="majorHAnsi"/>
          <w:color w:val="222222"/>
          <w:sz w:val="26"/>
          <w:szCs w:val="26"/>
          <w:lang w:val="en-US"/>
        </w:rPr>
        <w:t>.</w:t>
      </w:r>
    </w:p>
    <w:p w14:paraId="5CF8FEF7" w14:textId="1451FCA0" w:rsidR="003B561E" w:rsidRPr="002376B7" w:rsidRDefault="003B561E" w:rsidP="002376B7">
      <w:pPr>
        <w:numPr>
          <w:ilvl w:val="0"/>
          <w:numId w:val="18"/>
        </w:numPr>
        <w:shd w:val="clear" w:color="auto" w:fill="FFFFFF"/>
        <w:spacing w:after="120" w:line="360" w:lineRule="auto"/>
        <w:ind w:left="1035"/>
        <w:rPr>
          <w:rFonts w:asciiTheme="majorHAnsi" w:eastAsia="Times New Roman" w:hAnsiTheme="majorHAnsi" w:cstheme="majorHAnsi"/>
          <w:color w:val="222222"/>
          <w:sz w:val="26"/>
          <w:szCs w:val="26"/>
          <w:lang w:val="en-US"/>
        </w:rPr>
      </w:pPr>
      <w:r w:rsidRPr="002376B7">
        <w:rPr>
          <w:rFonts w:asciiTheme="majorHAnsi" w:eastAsia="Times New Roman" w:hAnsiTheme="majorHAnsi" w:cstheme="majorHAnsi"/>
          <w:color w:val="222222"/>
          <w:sz w:val="26"/>
          <w:szCs w:val="26"/>
          <w:lang w:val="en-US"/>
        </w:rPr>
        <w:t>View đảm nhận công việc đơn giản hơn, nó chỉ có một nhiệm vụ duy nhất là chứa mã giao diện hoặc nhận dữ liệu trả về từ Controller</w:t>
      </w:r>
      <w:r w:rsidR="00E567C7">
        <w:rPr>
          <w:rFonts w:asciiTheme="majorHAnsi" w:eastAsia="Times New Roman" w:hAnsiTheme="majorHAnsi" w:cstheme="majorHAnsi"/>
          <w:color w:val="222222"/>
          <w:sz w:val="26"/>
          <w:szCs w:val="26"/>
          <w:lang w:val="en-US"/>
        </w:rPr>
        <w:t>.</w:t>
      </w:r>
    </w:p>
    <w:p w14:paraId="575A3327" w14:textId="6CA66E1A" w:rsidR="003B561E" w:rsidRPr="002376B7" w:rsidRDefault="003B561E" w:rsidP="002376B7">
      <w:pPr>
        <w:numPr>
          <w:ilvl w:val="0"/>
          <w:numId w:val="18"/>
        </w:numPr>
        <w:shd w:val="clear" w:color="auto" w:fill="FFFFFF"/>
        <w:spacing w:after="120" w:line="360" w:lineRule="auto"/>
        <w:ind w:left="1035"/>
        <w:rPr>
          <w:rFonts w:asciiTheme="majorHAnsi" w:eastAsia="Times New Roman" w:hAnsiTheme="majorHAnsi" w:cstheme="majorHAnsi"/>
          <w:color w:val="222222"/>
          <w:sz w:val="26"/>
          <w:szCs w:val="26"/>
          <w:lang w:val="en-US"/>
        </w:rPr>
      </w:pPr>
      <w:r w:rsidRPr="002376B7">
        <w:rPr>
          <w:rFonts w:asciiTheme="majorHAnsi" w:eastAsia="Times New Roman" w:hAnsiTheme="majorHAnsi" w:cstheme="majorHAnsi"/>
          <w:color w:val="222222"/>
          <w:sz w:val="26"/>
          <w:szCs w:val="26"/>
          <w:lang w:val="en-US"/>
        </w:rPr>
        <w:t>Model thì chịu trách nhiệm tương tác với CSDL, có thể là thực thi truy vấn thông thường hoặc trả về dữ liệu dạng đóng gói cho Controller xử lý và điều hướng</w:t>
      </w:r>
      <w:r w:rsidR="00E567C7">
        <w:rPr>
          <w:rFonts w:asciiTheme="majorHAnsi" w:eastAsia="Times New Roman" w:hAnsiTheme="majorHAnsi" w:cstheme="majorHAnsi"/>
          <w:color w:val="222222"/>
          <w:sz w:val="26"/>
          <w:szCs w:val="26"/>
          <w:lang w:val="en-US"/>
        </w:rPr>
        <w:t>.</w:t>
      </w:r>
    </w:p>
    <w:p w14:paraId="7A979E35" w14:textId="77777777" w:rsidR="00B30555" w:rsidRPr="002376B7" w:rsidRDefault="003B561E">
      <w:pPr>
        <w:keepNext/>
        <w:shd w:val="clear" w:color="auto" w:fill="FFFFFF"/>
        <w:spacing w:after="120" w:line="360" w:lineRule="auto"/>
        <w:jc w:val="center"/>
        <w:rPr>
          <w:rFonts w:asciiTheme="majorHAnsi" w:hAnsiTheme="majorHAnsi" w:cstheme="majorHAnsi"/>
        </w:rPr>
        <w:pPrChange w:id="1508" w:author="Quoc Nguyen" w:date="2018-12-12T10:26:00Z">
          <w:pPr>
            <w:keepNext/>
            <w:shd w:val="clear" w:color="auto" w:fill="FFFFFF"/>
            <w:spacing w:after="120" w:line="360" w:lineRule="auto"/>
          </w:pPr>
        </w:pPrChange>
      </w:pPr>
      <w:r w:rsidRPr="002376B7">
        <w:rPr>
          <w:rFonts w:asciiTheme="majorHAnsi" w:eastAsia="Times New Roman" w:hAnsiTheme="majorHAnsi" w:cstheme="majorHAnsi"/>
          <w:noProof/>
          <w:color w:val="222222"/>
          <w:sz w:val="26"/>
          <w:szCs w:val="26"/>
          <w:lang w:val="en-US" w:eastAsia="zh-CN"/>
        </w:rPr>
        <w:drawing>
          <wp:inline distT="0" distB="0" distL="0" distR="0" wp14:anchorId="45B683AF" wp14:editId="7D0BBD62">
            <wp:extent cx="6479540" cy="4374515"/>
            <wp:effectExtent l="0" t="0" r="0" b="6985"/>
            <wp:docPr id="64" name="Picture 64" descr="học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m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4374515"/>
                    </a:xfrm>
                    <a:prstGeom prst="rect">
                      <a:avLst/>
                    </a:prstGeom>
                    <a:noFill/>
                    <a:ln>
                      <a:noFill/>
                    </a:ln>
                  </pic:spPr>
                </pic:pic>
              </a:graphicData>
            </a:graphic>
          </wp:inline>
        </w:drawing>
      </w:r>
    </w:p>
    <w:p w14:paraId="6C10C453" w14:textId="788B0D4C" w:rsidR="00897887" w:rsidRPr="00D51F45" w:rsidRDefault="00B30555" w:rsidP="002376B7">
      <w:pPr>
        <w:pStyle w:val="Caption"/>
        <w:spacing w:after="120" w:line="360" w:lineRule="auto"/>
        <w:jc w:val="center"/>
        <w:rPr>
          <w:rFonts w:asciiTheme="majorHAnsi" w:eastAsia="Times New Roman" w:hAnsiTheme="majorHAnsi" w:cstheme="majorHAnsi"/>
          <w:color w:val="222222"/>
          <w:sz w:val="26"/>
          <w:szCs w:val="26"/>
        </w:rPr>
      </w:pPr>
      <w:r w:rsidRPr="002376B7">
        <w:rPr>
          <w:rFonts w:asciiTheme="majorHAnsi" w:hAnsiTheme="majorHAnsi" w:cstheme="majorHAnsi"/>
          <w:sz w:val="26"/>
          <w:szCs w:val="26"/>
        </w:rPr>
        <w:t xml:space="preserve">Hình </w:t>
      </w:r>
      <w:del w:id="1509" w:author="cong an ngo" w:date="2018-12-12T12:07:00Z">
        <w:r w:rsidRPr="002376B7" w:rsidDel="003A227B">
          <w:rPr>
            <w:rFonts w:asciiTheme="majorHAnsi" w:hAnsiTheme="majorHAnsi" w:cstheme="majorHAnsi"/>
            <w:sz w:val="26"/>
            <w:szCs w:val="26"/>
          </w:rPr>
          <w:fldChar w:fldCharType="begin"/>
        </w:r>
        <w:r w:rsidRPr="002376B7" w:rsidDel="003A227B">
          <w:rPr>
            <w:rFonts w:asciiTheme="majorHAnsi" w:hAnsiTheme="majorHAnsi" w:cstheme="majorHAnsi"/>
            <w:sz w:val="26"/>
            <w:szCs w:val="26"/>
          </w:rPr>
          <w:delInstrText xml:space="preserve"> SEQ Hình \* ARABIC </w:delInstrText>
        </w:r>
        <w:r w:rsidRPr="002376B7" w:rsidDel="003A227B">
          <w:rPr>
            <w:rFonts w:asciiTheme="majorHAnsi" w:hAnsiTheme="majorHAnsi" w:cstheme="majorHAnsi"/>
            <w:sz w:val="26"/>
            <w:szCs w:val="26"/>
          </w:rPr>
          <w:fldChar w:fldCharType="separate"/>
        </w:r>
        <w:r w:rsidR="00995793" w:rsidDel="003A227B">
          <w:rPr>
            <w:rFonts w:asciiTheme="majorHAnsi" w:hAnsiTheme="majorHAnsi" w:cstheme="majorHAnsi"/>
            <w:noProof/>
            <w:sz w:val="26"/>
            <w:szCs w:val="26"/>
          </w:rPr>
          <w:delText>20</w:delText>
        </w:r>
        <w:r w:rsidRPr="002376B7" w:rsidDel="003A227B">
          <w:rPr>
            <w:rFonts w:asciiTheme="majorHAnsi" w:hAnsiTheme="majorHAnsi" w:cstheme="majorHAnsi"/>
            <w:sz w:val="26"/>
            <w:szCs w:val="26"/>
          </w:rPr>
          <w:fldChar w:fldCharType="end"/>
        </w:r>
      </w:del>
      <w:ins w:id="1510" w:author="cong an ngo" w:date="2018-12-12T12:07:00Z">
        <w:r w:rsidR="003A227B">
          <w:rPr>
            <w:rFonts w:asciiTheme="majorHAnsi" w:hAnsiTheme="majorHAnsi" w:cstheme="majorHAnsi"/>
            <w:sz w:val="26"/>
            <w:szCs w:val="26"/>
            <w:lang w:val="en-US"/>
          </w:rPr>
          <w:t>26</w:t>
        </w:r>
      </w:ins>
      <w:r w:rsidRPr="00D51F45">
        <w:rPr>
          <w:rFonts w:asciiTheme="majorHAnsi" w:hAnsiTheme="majorHAnsi" w:cstheme="majorHAnsi"/>
          <w:sz w:val="26"/>
          <w:szCs w:val="26"/>
        </w:rPr>
        <w:t>. Mô hình MVC</w:t>
      </w:r>
    </w:p>
    <w:p w14:paraId="27C7BDA2" w14:textId="6CEF16DF" w:rsidR="002E3EEE" w:rsidRPr="00D51F45" w:rsidRDefault="002E3EEE" w:rsidP="002376B7">
      <w:pPr>
        <w:shd w:val="clear" w:color="auto" w:fill="FFFFFF"/>
        <w:spacing w:after="120" w:line="360" w:lineRule="auto"/>
        <w:rPr>
          <w:rFonts w:asciiTheme="majorHAnsi" w:eastAsia="Times New Roman" w:hAnsiTheme="majorHAnsi" w:cstheme="majorHAnsi"/>
          <w:color w:val="222222"/>
          <w:sz w:val="26"/>
          <w:szCs w:val="26"/>
        </w:rPr>
      </w:pPr>
      <w:r w:rsidRPr="00D51F45">
        <w:rPr>
          <w:rFonts w:asciiTheme="majorHAnsi" w:eastAsia="Times New Roman" w:hAnsiTheme="majorHAnsi" w:cstheme="majorHAnsi"/>
          <w:color w:val="222222"/>
          <w:sz w:val="26"/>
          <w:szCs w:val="26"/>
        </w:rPr>
        <w:tab/>
        <w:t>Cấu trúc cây thư mục của dự án:</w:t>
      </w:r>
    </w:p>
    <w:p w14:paraId="4F101E32" w14:textId="4A3D4A96" w:rsidR="002E3EEE" w:rsidRPr="002376B7" w:rsidRDefault="008B3711" w:rsidP="002376B7">
      <w:pPr>
        <w:keepNext/>
        <w:shd w:val="clear" w:color="auto" w:fill="FFFFFF"/>
        <w:spacing w:after="120" w:line="360" w:lineRule="auto"/>
        <w:jc w:val="center"/>
        <w:rPr>
          <w:rFonts w:asciiTheme="majorHAnsi" w:hAnsiTheme="majorHAnsi" w:cstheme="majorHAnsi"/>
        </w:rPr>
      </w:pPr>
      <w:r>
        <w:rPr>
          <w:noProof/>
          <w:lang w:val="en-US" w:eastAsia="zh-CN"/>
        </w:rPr>
        <w:lastRenderedPageBreak/>
        <w:drawing>
          <wp:inline distT="0" distB="0" distL="0" distR="0" wp14:anchorId="2C632B51" wp14:editId="73819F8F">
            <wp:extent cx="2924175" cy="7267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175" cy="7267575"/>
                    </a:xfrm>
                    <a:prstGeom prst="rect">
                      <a:avLst/>
                    </a:prstGeom>
                  </pic:spPr>
                </pic:pic>
              </a:graphicData>
            </a:graphic>
          </wp:inline>
        </w:drawing>
      </w:r>
    </w:p>
    <w:p w14:paraId="2B4D6C83" w14:textId="5FE13614" w:rsidR="002E3EEE" w:rsidRPr="00D51F45" w:rsidRDefault="002E3EEE" w:rsidP="002376B7">
      <w:pPr>
        <w:pStyle w:val="Caption"/>
        <w:spacing w:after="120" w:line="360" w:lineRule="auto"/>
        <w:jc w:val="center"/>
        <w:rPr>
          <w:rFonts w:asciiTheme="majorHAnsi" w:eastAsia="Times New Roman" w:hAnsiTheme="majorHAnsi" w:cstheme="majorHAnsi"/>
          <w:color w:val="222222"/>
          <w:sz w:val="26"/>
          <w:szCs w:val="26"/>
        </w:rPr>
      </w:pPr>
      <w:r w:rsidRPr="002376B7">
        <w:rPr>
          <w:rFonts w:asciiTheme="majorHAnsi" w:hAnsiTheme="majorHAnsi" w:cstheme="majorHAnsi"/>
          <w:sz w:val="26"/>
          <w:szCs w:val="26"/>
        </w:rPr>
        <w:t>Hình</w:t>
      </w:r>
      <w:del w:id="1511" w:author="cong an ngo" w:date="2018-12-12T12:07:00Z">
        <w:r w:rsidRPr="002376B7" w:rsidDel="003A227B">
          <w:rPr>
            <w:rFonts w:asciiTheme="majorHAnsi" w:hAnsiTheme="majorHAnsi" w:cstheme="majorHAnsi"/>
            <w:sz w:val="26"/>
            <w:szCs w:val="26"/>
          </w:rPr>
          <w:delText xml:space="preserve"> </w:delText>
        </w:r>
      </w:del>
      <w:ins w:id="1512" w:author="cong an ngo" w:date="2018-12-12T12:07:00Z">
        <w:r w:rsidR="003A227B">
          <w:rPr>
            <w:rFonts w:asciiTheme="majorHAnsi" w:hAnsiTheme="majorHAnsi" w:cstheme="majorHAnsi"/>
            <w:sz w:val="26"/>
            <w:szCs w:val="26"/>
            <w:lang w:val="en-US"/>
          </w:rPr>
          <w:t xml:space="preserve"> 27</w:t>
        </w:r>
      </w:ins>
      <w:del w:id="1513" w:author="cong an ngo" w:date="2018-12-12T12:07:00Z">
        <w:r w:rsidRPr="002376B7" w:rsidDel="003A227B">
          <w:rPr>
            <w:rFonts w:asciiTheme="majorHAnsi" w:hAnsiTheme="majorHAnsi" w:cstheme="majorHAnsi"/>
            <w:sz w:val="26"/>
            <w:szCs w:val="26"/>
          </w:rPr>
          <w:fldChar w:fldCharType="begin"/>
        </w:r>
        <w:r w:rsidRPr="002376B7" w:rsidDel="003A227B">
          <w:rPr>
            <w:rFonts w:asciiTheme="majorHAnsi" w:hAnsiTheme="majorHAnsi" w:cstheme="majorHAnsi"/>
            <w:sz w:val="26"/>
            <w:szCs w:val="26"/>
          </w:rPr>
          <w:delInstrText xml:space="preserve"> SEQ Hình \* ARABIC </w:delInstrText>
        </w:r>
        <w:r w:rsidRPr="002376B7" w:rsidDel="003A227B">
          <w:rPr>
            <w:rFonts w:asciiTheme="majorHAnsi" w:hAnsiTheme="majorHAnsi" w:cstheme="majorHAnsi"/>
            <w:sz w:val="26"/>
            <w:szCs w:val="26"/>
          </w:rPr>
          <w:fldChar w:fldCharType="separate"/>
        </w:r>
        <w:r w:rsidR="00995793" w:rsidDel="003A227B">
          <w:rPr>
            <w:rFonts w:asciiTheme="majorHAnsi" w:hAnsiTheme="majorHAnsi" w:cstheme="majorHAnsi"/>
            <w:noProof/>
            <w:sz w:val="26"/>
            <w:szCs w:val="26"/>
          </w:rPr>
          <w:delText>21</w:delText>
        </w:r>
        <w:r w:rsidRPr="002376B7" w:rsidDel="003A227B">
          <w:rPr>
            <w:rFonts w:asciiTheme="majorHAnsi" w:hAnsiTheme="majorHAnsi" w:cstheme="majorHAnsi"/>
            <w:sz w:val="26"/>
            <w:szCs w:val="26"/>
          </w:rPr>
          <w:fldChar w:fldCharType="end"/>
        </w:r>
      </w:del>
      <w:r w:rsidRPr="00D51F45">
        <w:rPr>
          <w:rFonts w:asciiTheme="majorHAnsi" w:hAnsiTheme="majorHAnsi" w:cstheme="majorHAnsi"/>
          <w:sz w:val="26"/>
          <w:szCs w:val="26"/>
        </w:rPr>
        <w:t>. Cấu trúc cây thư mục của dự án</w:t>
      </w:r>
    </w:p>
    <w:p w14:paraId="2CF34A1E" w14:textId="38483A34" w:rsidR="00897887" w:rsidRPr="002376B7" w:rsidRDefault="009202E4" w:rsidP="002376B7">
      <w:pPr>
        <w:pStyle w:val="Heading2"/>
        <w:numPr>
          <w:ilvl w:val="1"/>
          <w:numId w:val="16"/>
        </w:numPr>
        <w:spacing w:after="120" w:line="360" w:lineRule="auto"/>
        <w:rPr>
          <w:sz w:val="26"/>
          <w:szCs w:val="26"/>
        </w:rPr>
      </w:pPr>
      <w:bookmarkStart w:id="1514" w:name="_Toc532383234"/>
      <w:r w:rsidRPr="002376B7">
        <w:t xml:space="preserve">Framework </w:t>
      </w:r>
      <w:r w:rsidR="00905E9E" w:rsidRPr="002376B7">
        <w:t>sử dụng trong dự án</w:t>
      </w:r>
      <w:bookmarkEnd w:id="1514"/>
      <w:r w:rsidR="00F64A17" w:rsidRPr="002376B7">
        <w:t xml:space="preserve"> </w:t>
      </w:r>
    </w:p>
    <w:p w14:paraId="45EDB1A2" w14:textId="63078417" w:rsidR="00F64A17" w:rsidRPr="002376B7" w:rsidRDefault="006E5611" w:rsidP="002376B7">
      <w:pPr>
        <w:spacing w:after="120" w:line="360" w:lineRule="auto"/>
        <w:ind w:left="720"/>
        <w:jc w:val="both"/>
        <w:rPr>
          <w:rFonts w:asciiTheme="majorHAnsi" w:hAnsiTheme="majorHAnsi" w:cstheme="majorHAnsi"/>
          <w:sz w:val="26"/>
          <w:szCs w:val="26"/>
          <w:lang w:val="en-US"/>
        </w:rPr>
      </w:pPr>
      <w:r w:rsidRPr="002376B7">
        <w:rPr>
          <w:rFonts w:asciiTheme="majorHAnsi" w:hAnsiTheme="majorHAnsi" w:cstheme="majorHAnsi"/>
          <w:sz w:val="26"/>
          <w:szCs w:val="26"/>
          <w:lang w:val="en-US"/>
        </w:rPr>
        <w:t>Framework chính được sử dụng trong sự án là Entity Framework</w:t>
      </w:r>
      <w:r w:rsidR="00A159D7" w:rsidRPr="002376B7">
        <w:rPr>
          <w:rFonts w:asciiTheme="majorHAnsi" w:hAnsiTheme="majorHAnsi" w:cstheme="majorHAnsi"/>
          <w:sz w:val="26"/>
          <w:szCs w:val="26"/>
          <w:lang w:val="en-US"/>
        </w:rPr>
        <w:t>.</w:t>
      </w:r>
    </w:p>
    <w:p w14:paraId="19208D6E" w14:textId="242F489D" w:rsidR="00E057D1" w:rsidRPr="00D51F45" w:rsidRDefault="00A15934" w:rsidP="002376B7">
      <w:pPr>
        <w:shd w:val="clear" w:color="auto" w:fill="FFFFFF"/>
        <w:spacing w:after="120" w:line="360" w:lineRule="auto"/>
        <w:ind w:firstLine="720"/>
        <w:jc w:val="both"/>
        <w:rPr>
          <w:rFonts w:asciiTheme="majorHAnsi" w:eastAsia="Times New Roman" w:hAnsiTheme="majorHAnsi" w:cstheme="majorHAnsi"/>
          <w:sz w:val="26"/>
          <w:szCs w:val="26"/>
        </w:rPr>
      </w:pPr>
      <w:hyperlink r:id="rId47" w:tgtFrame="_blank" w:history="1">
        <w:r w:rsidR="000F7A87" w:rsidRPr="002376B7">
          <w:rPr>
            <w:rFonts w:asciiTheme="majorHAnsi" w:eastAsia="Times New Roman" w:hAnsiTheme="majorHAnsi" w:cstheme="majorHAnsi"/>
            <w:b/>
            <w:bCs/>
            <w:sz w:val="26"/>
            <w:szCs w:val="26"/>
            <w:lang w:val="en-US"/>
          </w:rPr>
          <w:t>Entity Framework</w:t>
        </w:r>
      </w:hyperlink>
      <w:r w:rsidR="000F7A87" w:rsidRPr="002376B7">
        <w:rPr>
          <w:rFonts w:asciiTheme="majorHAnsi" w:eastAsia="Times New Roman" w:hAnsiTheme="majorHAnsi" w:cstheme="majorHAnsi"/>
          <w:sz w:val="26"/>
          <w:szCs w:val="26"/>
          <w:lang w:val="en-US"/>
        </w:rPr>
        <w:t> (</w:t>
      </w:r>
      <w:hyperlink r:id="rId48" w:tgtFrame="_blank" w:history="1">
        <w:r w:rsidR="000F7A87" w:rsidRPr="002376B7">
          <w:rPr>
            <w:rFonts w:asciiTheme="majorHAnsi" w:eastAsia="Times New Roman" w:hAnsiTheme="majorHAnsi" w:cstheme="majorHAnsi"/>
            <w:sz w:val="26"/>
            <w:szCs w:val="26"/>
            <w:lang w:val="en-US"/>
          </w:rPr>
          <w:t>EF</w:t>
        </w:r>
      </w:hyperlink>
      <w:r w:rsidR="000F7A87" w:rsidRPr="002376B7">
        <w:rPr>
          <w:rFonts w:asciiTheme="majorHAnsi" w:eastAsia="Times New Roman" w:hAnsiTheme="majorHAnsi" w:cstheme="majorHAnsi"/>
          <w:sz w:val="26"/>
          <w:szCs w:val="26"/>
          <w:lang w:val="en-US"/>
        </w:rPr>
        <w:t>) là một framework ánh xạ quan hệ đối tượng (ORM) dành cho ADO.NET, là 1 phần của .NET Framework. </w:t>
      </w:r>
      <w:hyperlink r:id="rId49" w:tgtFrame="_blank" w:history="1">
        <w:r w:rsidR="000F7A87" w:rsidRPr="00D51F45">
          <w:rPr>
            <w:rFonts w:asciiTheme="majorHAnsi" w:eastAsia="Times New Roman" w:hAnsiTheme="majorHAnsi" w:cstheme="majorHAnsi"/>
            <w:sz w:val="26"/>
            <w:szCs w:val="26"/>
          </w:rPr>
          <w:t>EF</w:t>
        </w:r>
      </w:hyperlink>
      <w:r w:rsidR="000F7A87" w:rsidRPr="00D51F45">
        <w:rPr>
          <w:rFonts w:asciiTheme="majorHAnsi" w:eastAsia="Times New Roman" w:hAnsiTheme="majorHAnsi" w:cstheme="majorHAnsi"/>
          <w:sz w:val="26"/>
          <w:szCs w:val="26"/>
        </w:rPr>
        <w:t xml:space="preserve"> cho phép các nhà phát triển Web tương tác với dữ </w:t>
      </w:r>
      <w:r w:rsidR="000F7A87" w:rsidRPr="00D51F45">
        <w:rPr>
          <w:rFonts w:asciiTheme="majorHAnsi" w:eastAsia="Times New Roman" w:hAnsiTheme="majorHAnsi" w:cstheme="majorHAnsi"/>
          <w:sz w:val="26"/>
          <w:szCs w:val="26"/>
        </w:rPr>
        <w:lastRenderedPageBreak/>
        <w:t>liệu quan hệ theo phương pháp hướng đối tượng đặc trưng. Lợi ích lớn nhất của </w:t>
      </w:r>
      <w:hyperlink r:id="rId50" w:tgtFrame="_blank" w:history="1">
        <w:r w:rsidR="000F7A87" w:rsidRPr="00D51F45">
          <w:rPr>
            <w:rFonts w:asciiTheme="majorHAnsi" w:eastAsia="Times New Roman" w:hAnsiTheme="majorHAnsi" w:cstheme="majorHAnsi"/>
            <w:sz w:val="26"/>
            <w:szCs w:val="26"/>
          </w:rPr>
          <w:t>EF</w:t>
        </w:r>
      </w:hyperlink>
      <w:r w:rsidR="000F7A87" w:rsidRPr="00D51F45">
        <w:rPr>
          <w:rFonts w:asciiTheme="majorHAnsi" w:eastAsia="Times New Roman" w:hAnsiTheme="majorHAnsi" w:cstheme="majorHAnsi"/>
          <w:sz w:val="26"/>
          <w:szCs w:val="26"/>
        </w:rPr>
        <w:t> là giúp lập trình viên giảm thiểu việc lập trình mã nguồn cần thiết để truy cập và tương tác với cơ sở dữ liệu. </w:t>
      </w:r>
      <w:hyperlink r:id="rId51" w:tgtFrame="_blank" w:history="1">
        <w:r w:rsidR="000F7A87" w:rsidRPr="00D51F45">
          <w:rPr>
            <w:rFonts w:asciiTheme="majorHAnsi" w:eastAsia="Times New Roman" w:hAnsiTheme="majorHAnsi" w:cstheme="majorHAnsi"/>
            <w:sz w:val="26"/>
            <w:szCs w:val="26"/>
          </w:rPr>
          <w:t>EF</w:t>
        </w:r>
      </w:hyperlink>
      <w:r w:rsidR="000F7A87" w:rsidRPr="00D51F45">
        <w:rPr>
          <w:rFonts w:asciiTheme="majorHAnsi" w:eastAsia="Times New Roman" w:hAnsiTheme="majorHAnsi" w:cstheme="majorHAnsi"/>
          <w:sz w:val="26"/>
          <w:szCs w:val="26"/>
        </w:rPr>
        <w:t> được Microsoft hỗ trợ phát triển lâu dài và bền vững, vì vậy </w:t>
      </w:r>
      <w:hyperlink r:id="rId52" w:tgtFrame="_blank" w:history="1">
        <w:r w:rsidR="000F7A87" w:rsidRPr="00D51F45">
          <w:rPr>
            <w:rFonts w:asciiTheme="majorHAnsi" w:eastAsia="Times New Roman" w:hAnsiTheme="majorHAnsi" w:cstheme="majorHAnsi"/>
            <w:sz w:val="26"/>
            <w:szCs w:val="26"/>
          </w:rPr>
          <w:t>EF</w:t>
        </w:r>
      </w:hyperlink>
      <w:r w:rsidR="000F7A87" w:rsidRPr="00D51F45">
        <w:rPr>
          <w:rFonts w:asciiTheme="majorHAnsi" w:eastAsia="Times New Roman" w:hAnsiTheme="majorHAnsi" w:cstheme="majorHAnsi"/>
          <w:sz w:val="26"/>
          <w:szCs w:val="26"/>
        </w:rPr>
        <w:t xml:space="preserve"> là 1 framework mạnh nhất hiện nay để </w:t>
      </w:r>
      <w:r w:rsidR="00E057D1" w:rsidRPr="00D51F45">
        <w:rPr>
          <w:rFonts w:asciiTheme="majorHAnsi" w:eastAsia="Times New Roman" w:hAnsiTheme="majorHAnsi" w:cstheme="majorHAnsi"/>
          <w:sz w:val="26"/>
          <w:szCs w:val="26"/>
        </w:rPr>
        <w:t>phát triển ứng dụng Web với sự hỗ trợ đông đảo của các nhà phát triển Web.</w:t>
      </w:r>
    </w:p>
    <w:p w14:paraId="4249FFE3" w14:textId="77777777" w:rsidR="00CC02C9" w:rsidRPr="002376B7" w:rsidRDefault="000F7A87" w:rsidP="002376B7">
      <w:pPr>
        <w:keepNext/>
        <w:shd w:val="clear" w:color="auto" w:fill="FFFFFF"/>
        <w:spacing w:after="120" w:line="360" w:lineRule="auto"/>
        <w:jc w:val="center"/>
        <w:rPr>
          <w:rFonts w:asciiTheme="majorHAnsi" w:hAnsiTheme="majorHAnsi" w:cstheme="majorHAnsi"/>
        </w:rPr>
      </w:pPr>
      <w:r w:rsidRPr="002376B7">
        <w:rPr>
          <w:rFonts w:asciiTheme="majorHAnsi" w:hAnsiTheme="majorHAnsi" w:cstheme="majorHAnsi"/>
          <w:noProof/>
          <w:lang w:val="en-US" w:eastAsia="zh-CN"/>
        </w:rPr>
        <w:drawing>
          <wp:inline distT="0" distB="0" distL="0" distR="0" wp14:anchorId="374510E3" wp14:editId="7EDF936D">
            <wp:extent cx="4817745" cy="4360545"/>
            <wp:effectExtent l="0" t="0" r="1905" b="1905"/>
            <wp:docPr id="69" name="Picture 69" descr="ef_n_tier">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_n_tier">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7745" cy="4360545"/>
                    </a:xfrm>
                    <a:prstGeom prst="rect">
                      <a:avLst/>
                    </a:prstGeom>
                    <a:noFill/>
                    <a:ln>
                      <a:noFill/>
                    </a:ln>
                  </pic:spPr>
                </pic:pic>
              </a:graphicData>
            </a:graphic>
          </wp:inline>
        </w:drawing>
      </w:r>
    </w:p>
    <w:p w14:paraId="57B0DEF8" w14:textId="40A9B1EB" w:rsidR="00F06BDF" w:rsidRPr="00D51F45" w:rsidRDefault="00CC02C9" w:rsidP="002376B7">
      <w:pPr>
        <w:pStyle w:val="Caption"/>
        <w:spacing w:after="120" w:line="360" w:lineRule="auto"/>
        <w:jc w:val="center"/>
        <w:rPr>
          <w:rFonts w:asciiTheme="majorHAnsi" w:eastAsia="Times New Roman" w:hAnsiTheme="majorHAnsi" w:cstheme="majorHAnsi"/>
          <w:sz w:val="26"/>
          <w:szCs w:val="26"/>
        </w:rPr>
      </w:pPr>
      <w:r w:rsidRPr="002376B7">
        <w:rPr>
          <w:rFonts w:asciiTheme="majorHAnsi" w:hAnsiTheme="majorHAnsi" w:cstheme="majorHAnsi"/>
          <w:sz w:val="26"/>
          <w:szCs w:val="26"/>
        </w:rPr>
        <w:t>Hình</w:t>
      </w:r>
      <w:del w:id="1515" w:author="cong an ngo" w:date="2018-12-12T12:07:00Z">
        <w:r w:rsidRPr="002376B7" w:rsidDel="003A227B">
          <w:rPr>
            <w:rFonts w:asciiTheme="majorHAnsi" w:hAnsiTheme="majorHAnsi" w:cstheme="majorHAnsi"/>
            <w:sz w:val="26"/>
            <w:szCs w:val="26"/>
          </w:rPr>
          <w:delText xml:space="preserve"> </w:delText>
        </w:r>
      </w:del>
      <w:ins w:id="1516" w:author="cong an ngo" w:date="2018-12-12T12:07:00Z">
        <w:r w:rsidR="003A227B">
          <w:rPr>
            <w:rFonts w:asciiTheme="majorHAnsi" w:hAnsiTheme="majorHAnsi" w:cstheme="majorHAnsi"/>
            <w:sz w:val="26"/>
            <w:szCs w:val="26"/>
            <w:lang w:val="en-US"/>
          </w:rPr>
          <w:t xml:space="preserve"> 28</w:t>
        </w:r>
      </w:ins>
      <w:del w:id="1517" w:author="cong an ngo" w:date="2018-12-12T12:07:00Z">
        <w:r w:rsidRPr="002376B7" w:rsidDel="003A227B">
          <w:rPr>
            <w:rFonts w:asciiTheme="majorHAnsi" w:hAnsiTheme="majorHAnsi" w:cstheme="majorHAnsi"/>
            <w:sz w:val="26"/>
            <w:szCs w:val="26"/>
          </w:rPr>
          <w:fldChar w:fldCharType="begin"/>
        </w:r>
        <w:r w:rsidRPr="002376B7" w:rsidDel="003A227B">
          <w:rPr>
            <w:rFonts w:asciiTheme="majorHAnsi" w:hAnsiTheme="majorHAnsi" w:cstheme="majorHAnsi"/>
            <w:sz w:val="26"/>
            <w:szCs w:val="26"/>
          </w:rPr>
          <w:delInstrText xml:space="preserve"> SEQ Hình \* ARABIC </w:delInstrText>
        </w:r>
        <w:r w:rsidRPr="002376B7" w:rsidDel="003A227B">
          <w:rPr>
            <w:rFonts w:asciiTheme="majorHAnsi" w:hAnsiTheme="majorHAnsi" w:cstheme="majorHAnsi"/>
            <w:sz w:val="26"/>
            <w:szCs w:val="26"/>
          </w:rPr>
          <w:fldChar w:fldCharType="separate"/>
        </w:r>
        <w:r w:rsidR="00995793" w:rsidDel="003A227B">
          <w:rPr>
            <w:rFonts w:asciiTheme="majorHAnsi" w:hAnsiTheme="majorHAnsi" w:cstheme="majorHAnsi"/>
            <w:noProof/>
            <w:sz w:val="26"/>
            <w:szCs w:val="26"/>
          </w:rPr>
          <w:delText>22</w:delText>
        </w:r>
        <w:r w:rsidRPr="002376B7" w:rsidDel="003A227B">
          <w:rPr>
            <w:rFonts w:asciiTheme="majorHAnsi" w:hAnsiTheme="majorHAnsi" w:cstheme="majorHAnsi"/>
            <w:sz w:val="26"/>
            <w:szCs w:val="26"/>
          </w:rPr>
          <w:fldChar w:fldCharType="end"/>
        </w:r>
      </w:del>
      <w:r w:rsidRPr="00D51F45">
        <w:rPr>
          <w:rFonts w:asciiTheme="majorHAnsi" w:hAnsiTheme="majorHAnsi" w:cstheme="majorHAnsi"/>
          <w:sz w:val="26"/>
          <w:szCs w:val="26"/>
        </w:rPr>
        <w:t xml:space="preserve">. Vị trí của Entity Framework trong mô hình lập trình và phát triển </w:t>
      </w:r>
      <w:r w:rsidR="00777E90" w:rsidRPr="00D51F45">
        <w:rPr>
          <w:rFonts w:asciiTheme="majorHAnsi" w:hAnsiTheme="majorHAnsi" w:cstheme="majorHAnsi"/>
          <w:sz w:val="26"/>
          <w:szCs w:val="26"/>
        </w:rPr>
        <w:t>w</w:t>
      </w:r>
      <w:r w:rsidRPr="00D51F45">
        <w:rPr>
          <w:rFonts w:asciiTheme="majorHAnsi" w:hAnsiTheme="majorHAnsi" w:cstheme="majorHAnsi"/>
          <w:sz w:val="26"/>
          <w:szCs w:val="26"/>
        </w:rPr>
        <w:t>eb ASP.NET MVC</w:t>
      </w:r>
    </w:p>
    <w:p w14:paraId="3A07EE86" w14:textId="77777777" w:rsidR="00795835" w:rsidRPr="00D51F45" w:rsidRDefault="00795835" w:rsidP="002376B7">
      <w:pPr>
        <w:spacing w:after="120" w:line="360" w:lineRule="auto"/>
        <w:rPr>
          <w:rFonts w:asciiTheme="majorHAnsi" w:hAnsiTheme="majorHAnsi" w:cstheme="majorHAnsi"/>
          <w:b/>
          <w:sz w:val="36"/>
          <w:szCs w:val="36"/>
        </w:rPr>
      </w:pPr>
      <w:r w:rsidRPr="002376B7">
        <w:rPr>
          <w:rFonts w:asciiTheme="majorHAnsi" w:hAnsiTheme="majorHAnsi" w:cstheme="majorHAnsi"/>
        </w:rPr>
        <w:br w:type="page"/>
      </w:r>
    </w:p>
    <w:p w14:paraId="0F765619" w14:textId="3FB26636" w:rsidR="006E34E5" w:rsidRPr="002376B7" w:rsidRDefault="006E34E5" w:rsidP="002376B7">
      <w:pPr>
        <w:pStyle w:val="Heading1"/>
        <w:spacing w:after="120" w:line="360" w:lineRule="auto"/>
      </w:pPr>
      <w:bookmarkStart w:id="1518" w:name="_Toc532383235"/>
      <w:r w:rsidRPr="002376B7">
        <w:lastRenderedPageBreak/>
        <w:t>ĐÁNH GIÁ</w:t>
      </w:r>
      <w:bookmarkEnd w:id="1518"/>
    </w:p>
    <w:p w14:paraId="22E65EB9" w14:textId="0103B12C" w:rsidR="00CA3BD6" w:rsidRPr="002376B7" w:rsidRDefault="00CA3BD6" w:rsidP="002376B7">
      <w:pPr>
        <w:pStyle w:val="Heading2"/>
        <w:numPr>
          <w:ilvl w:val="0"/>
          <w:numId w:val="17"/>
        </w:numPr>
        <w:spacing w:after="120" w:line="360" w:lineRule="auto"/>
      </w:pPr>
      <w:bookmarkStart w:id="1519" w:name="_Toc532383236"/>
      <w:r w:rsidRPr="002376B7">
        <w:t>Quá trình thực hiện ứng dụng</w:t>
      </w:r>
      <w:bookmarkEnd w:id="1519"/>
    </w:p>
    <w:p w14:paraId="7ACC9CCB" w14:textId="77777777" w:rsidR="00CA3BD6" w:rsidRPr="002376B7" w:rsidRDefault="00CA3BD6" w:rsidP="002376B7">
      <w:pPr>
        <w:spacing w:after="120" w:line="360" w:lineRule="auto"/>
        <w:ind w:firstLine="720"/>
        <w:rPr>
          <w:rFonts w:asciiTheme="majorHAnsi" w:hAnsiTheme="majorHAnsi" w:cstheme="majorHAnsi"/>
          <w:sz w:val="26"/>
          <w:szCs w:val="26"/>
          <w:lang w:val="en-US"/>
        </w:rPr>
      </w:pPr>
      <w:r w:rsidRPr="002376B7">
        <w:rPr>
          <w:rFonts w:asciiTheme="majorHAnsi" w:hAnsiTheme="majorHAnsi" w:cstheme="majorHAnsi"/>
          <w:sz w:val="26"/>
          <w:szCs w:val="26"/>
          <w:lang w:val="en-US"/>
        </w:rPr>
        <w:t>Thuận lợi:</w:t>
      </w:r>
    </w:p>
    <w:p w14:paraId="16A823CA" w14:textId="2A7D4EBA"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Nhiều công nghệ hỗ trợ cho việc phát triển ứng dụng</w:t>
      </w:r>
      <w:r w:rsidR="00E567C7">
        <w:rPr>
          <w:rFonts w:asciiTheme="majorHAnsi" w:hAnsiTheme="majorHAnsi" w:cstheme="majorHAnsi"/>
          <w:sz w:val="26"/>
          <w:szCs w:val="26"/>
          <w:lang w:val="en-US"/>
        </w:rPr>
        <w:t>.</w:t>
      </w:r>
    </w:p>
    <w:p w14:paraId="4B71C297" w14:textId="0EB18B56"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Nhiều thư viện (API) tiện ích</w:t>
      </w:r>
      <w:r w:rsidR="00E567C7">
        <w:rPr>
          <w:rFonts w:asciiTheme="majorHAnsi" w:hAnsiTheme="majorHAnsi" w:cstheme="majorHAnsi"/>
          <w:sz w:val="26"/>
          <w:szCs w:val="26"/>
          <w:lang w:val="en-US"/>
        </w:rPr>
        <w:t>.</w:t>
      </w:r>
    </w:p>
    <w:p w14:paraId="6642FC43" w14:textId="5E233AB5"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Mô hình quản lý thực tế</w:t>
      </w:r>
      <w:r w:rsidR="00E567C7">
        <w:rPr>
          <w:rFonts w:asciiTheme="majorHAnsi" w:hAnsiTheme="majorHAnsi" w:cstheme="majorHAnsi"/>
          <w:sz w:val="26"/>
          <w:szCs w:val="26"/>
          <w:lang w:val="en-US"/>
        </w:rPr>
        <w:t>.</w:t>
      </w:r>
    </w:p>
    <w:p w14:paraId="32D47546" w14:textId="49F1E28E"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Nguồn tài liệu phong phú</w:t>
      </w:r>
      <w:r w:rsidR="00E567C7">
        <w:rPr>
          <w:rFonts w:asciiTheme="majorHAnsi" w:hAnsiTheme="majorHAnsi" w:cstheme="majorHAnsi"/>
          <w:sz w:val="26"/>
          <w:szCs w:val="26"/>
          <w:lang w:val="en-US"/>
        </w:rPr>
        <w:t>.</w:t>
      </w:r>
    </w:p>
    <w:p w14:paraId="1BA3DD97" w14:textId="115865D2"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Bản thân sinh viên có kiến thức cơ bản về lập trình Java</w:t>
      </w:r>
      <w:r w:rsidR="00E567C7">
        <w:rPr>
          <w:rFonts w:asciiTheme="majorHAnsi" w:hAnsiTheme="majorHAnsi" w:cstheme="majorHAnsi"/>
          <w:sz w:val="26"/>
          <w:szCs w:val="26"/>
          <w:lang w:val="en-US"/>
        </w:rPr>
        <w:t>.</w:t>
      </w:r>
    </w:p>
    <w:p w14:paraId="7878B78E" w14:textId="186008D2" w:rsidR="00CA3BD6" w:rsidRPr="002376B7" w:rsidRDefault="00CA3BD6" w:rsidP="002376B7">
      <w:pPr>
        <w:pStyle w:val="ListParagraph"/>
        <w:numPr>
          <w:ilvl w:val="0"/>
          <w:numId w:val="6"/>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Thời gian thiết kế và phát triển ứng dụng nhiều.</w:t>
      </w:r>
    </w:p>
    <w:p w14:paraId="4A26AA49" w14:textId="77777777" w:rsidR="00CA3BD6" w:rsidRPr="002376B7" w:rsidRDefault="00CA3BD6" w:rsidP="002376B7">
      <w:pPr>
        <w:spacing w:after="120" w:line="360" w:lineRule="auto"/>
        <w:ind w:firstLine="720"/>
        <w:rPr>
          <w:rFonts w:asciiTheme="majorHAnsi" w:hAnsiTheme="majorHAnsi" w:cstheme="majorHAnsi"/>
          <w:sz w:val="26"/>
          <w:szCs w:val="26"/>
          <w:lang w:val="en-US"/>
        </w:rPr>
      </w:pPr>
      <w:r w:rsidRPr="002376B7">
        <w:rPr>
          <w:rFonts w:asciiTheme="majorHAnsi" w:hAnsiTheme="majorHAnsi" w:cstheme="majorHAnsi"/>
          <w:sz w:val="26"/>
          <w:szCs w:val="26"/>
          <w:lang w:val="en-US"/>
        </w:rPr>
        <w:t>Khó khăn:</w:t>
      </w:r>
    </w:p>
    <w:p w14:paraId="485F9B58" w14:textId="1D670685" w:rsidR="00CA3BD6" w:rsidRPr="002376B7" w:rsidRDefault="00CA3BD6" w:rsidP="002376B7">
      <w:pPr>
        <w:pStyle w:val="ListParagraph"/>
        <w:numPr>
          <w:ilvl w:val="0"/>
          <w:numId w:val="7"/>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Ít kinh nghiệm trong việc thiết kế giao diện lẫn cơ sở dữ liệu</w:t>
      </w:r>
      <w:r w:rsidR="00E567C7">
        <w:rPr>
          <w:rFonts w:asciiTheme="majorHAnsi" w:hAnsiTheme="majorHAnsi" w:cstheme="majorHAnsi"/>
          <w:sz w:val="26"/>
          <w:szCs w:val="26"/>
          <w:lang w:val="en-US"/>
        </w:rPr>
        <w:t>.</w:t>
      </w:r>
    </w:p>
    <w:p w14:paraId="16D75D3B" w14:textId="70A9E116" w:rsidR="00CA3BD6" w:rsidRPr="002376B7" w:rsidRDefault="00CA3BD6" w:rsidP="002376B7">
      <w:pPr>
        <w:pStyle w:val="ListParagraph"/>
        <w:numPr>
          <w:ilvl w:val="0"/>
          <w:numId w:val="7"/>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Chưa tận dụng, tối ưu chức năng các thư viện, công nghệ.</w:t>
      </w:r>
    </w:p>
    <w:p w14:paraId="429C9777" w14:textId="0BE207BB" w:rsidR="00CA3BD6" w:rsidRPr="002376B7" w:rsidRDefault="00081383" w:rsidP="002376B7">
      <w:pPr>
        <w:pStyle w:val="Heading2"/>
        <w:numPr>
          <w:ilvl w:val="0"/>
          <w:numId w:val="17"/>
        </w:numPr>
        <w:spacing w:after="120" w:line="360" w:lineRule="auto"/>
      </w:pPr>
      <w:bookmarkStart w:id="1520" w:name="_Toc532383237"/>
      <w:r w:rsidRPr="002376B7">
        <w:t>Ưu – Nhược điểm khi ứng dụng</w:t>
      </w:r>
      <w:bookmarkEnd w:id="1520"/>
    </w:p>
    <w:p w14:paraId="0C6B820E" w14:textId="77777777" w:rsidR="00CA3BD6" w:rsidRPr="002376B7" w:rsidRDefault="00CA3BD6" w:rsidP="002376B7">
      <w:pPr>
        <w:spacing w:after="120" w:line="360" w:lineRule="auto"/>
        <w:ind w:firstLine="720"/>
        <w:rPr>
          <w:rFonts w:asciiTheme="majorHAnsi" w:hAnsiTheme="majorHAnsi" w:cstheme="majorHAnsi"/>
          <w:sz w:val="26"/>
          <w:szCs w:val="26"/>
          <w:lang w:val="en-US"/>
        </w:rPr>
      </w:pPr>
      <w:r w:rsidRPr="002376B7">
        <w:rPr>
          <w:rFonts w:asciiTheme="majorHAnsi" w:hAnsiTheme="majorHAnsi" w:cstheme="majorHAnsi"/>
          <w:sz w:val="26"/>
          <w:szCs w:val="26"/>
          <w:lang w:val="en-US"/>
        </w:rPr>
        <w:t>Ưu điểm:</w:t>
      </w:r>
    </w:p>
    <w:p w14:paraId="1369140D" w14:textId="115CE388" w:rsidR="00CA3BD6" w:rsidRPr="002376B7" w:rsidRDefault="00CA3BD6" w:rsidP="002376B7">
      <w:pPr>
        <w:pStyle w:val="ListParagraph"/>
        <w:numPr>
          <w:ilvl w:val="0"/>
          <w:numId w:val="8"/>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Có những chức năng cơ bản</w:t>
      </w:r>
      <w:r w:rsidR="00634EFD">
        <w:rPr>
          <w:rFonts w:asciiTheme="majorHAnsi" w:hAnsiTheme="majorHAnsi" w:cstheme="majorHAnsi"/>
          <w:sz w:val="26"/>
          <w:szCs w:val="26"/>
          <w:lang w:val="en-US"/>
        </w:rPr>
        <w:t>.</w:t>
      </w:r>
    </w:p>
    <w:p w14:paraId="4132FCB5" w14:textId="2F1CC1D2" w:rsidR="00CA3BD6" w:rsidRPr="002376B7" w:rsidRDefault="00CA3BD6" w:rsidP="002376B7">
      <w:pPr>
        <w:pStyle w:val="ListParagraph"/>
        <w:numPr>
          <w:ilvl w:val="0"/>
          <w:numId w:val="8"/>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Chạy trên nhiều nền tảng</w:t>
      </w:r>
      <w:r w:rsidR="00D17922">
        <w:rPr>
          <w:rFonts w:asciiTheme="majorHAnsi" w:hAnsiTheme="majorHAnsi" w:cstheme="majorHAnsi"/>
          <w:sz w:val="26"/>
          <w:szCs w:val="26"/>
          <w:lang w:val="en-US"/>
        </w:rPr>
        <w:t>.</w:t>
      </w:r>
    </w:p>
    <w:p w14:paraId="5C157841" w14:textId="77777777" w:rsidR="00CA3BD6" w:rsidRPr="002376B7" w:rsidRDefault="00CA3BD6" w:rsidP="002376B7">
      <w:pPr>
        <w:spacing w:after="120" w:line="360" w:lineRule="auto"/>
        <w:ind w:firstLine="720"/>
        <w:rPr>
          <w:rFonts w:asciiTheme="majorHAnsi" w:hAnsiTheme="majorHAnsi" w:cstheme="majorHAnsi"/>
          <w:sz w:val="26"/>
          <w:szCs w:val="26"/>
          <w:lang w:val="en-US"/>
        </w:rPr>
      </w:pPr>
      <w:r w:rsidRPr="002376B7">
        <w:rPr>
          <w:rFonts w:asciiTheme="majorHAnsi" w:hAnsiTheme="majorHAnsi" w:cstheme="majorHAnsi"/>
          <w:sz w:val="26"/>
          <w:szCs w:val="26"/>
          <w:lang w:val="en-US"/>
        </w:rPr>
        <w:t>Nhược điểm:</w:t>
      </w:r>
    </w:p>
    <w:p w14:paraId="3EB340E9" w14:textId="041BB74D" w:rsidR="00CA3BD6" w:rsidRPr="002376B7" w:rsidRDefault="00CA3BD6" w:rsidP="002376B7">
      <w:pPr>
        <w:pStyle w:val="ListParagraph"/>
        <w:numPr>
          <w:ilvl w:val="0"/>
          <w:numId w:val="9"/>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Còn lỗi</w:t>
      </w:r>
      <w:r w:rsidR="00634EFD">
        <w:rPr>
          <w:rFonts w:asciiTheme="majorHAnsi" w:hAnsiTheme="majorHAnsi" w:cstheme="majorHAnsi"/>
          <w:sz w:val="26"/>
          <w:szCs w:val="26"/>
          <w:lang w:val="en-US"/>
        </w:rPr>
        <w:t>.</w:t>
      </w:r>
    </w:p>
    <w:p w14:paraId="7DCE08AD" w14:textId="63DD63A6" w:rsidR="00CA3BD6" w:rsidRPr="002376B7" w:rsidRDefault="00CA3BD6" w:rsidP="002376B7">
      <w:pPr>
        <w:pStyle w:val="ListParagraph"/>
        <w:numPr>
          <w:ilvl w:val="0"/>
          <w:numId w:val="9"/>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Cơ sở dữ liệu chưa ràng buộc chặt chẽ</w:t>
      </w:r>
      <w:r w:rsidR="00634EFD">
        <w:rPr>
          <w:rFonts w:asciiTheme="majorHAnsi" w:hAnsiTheme="majorHAnsi" w:cstheme="majorHAnsi"/>
          <w:sz w:val="26"/>
          <w:szCs w:val="26"/>
          <w:lang w:val="en-US"/>
        </w:rPr>
        <w:t>.</w:t>
      </w:r>
    </w:p>
    <w:p w14:paraId="642FD379" w14:textId="69FCEC16" w:rsidR="00CA3BD6" w:rsidRPr="002376B7" w:rsidRDefault="00CA3BD6" w:rsidP="002376B7">
      <w:pPr>
        <w:pStyle w:val="ListParagraph"/>
        <w:numPr>
          <w:ilvl w:val="0"/>
          <w:numId w:val="9"/>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Load dữ liệu</w:t>
      </w:r>
      <w:r w:rsidR="005448D1">
        <w:rPr>
          <w:rFonts w:asciiTheme="majorHAnsi" w:hAnsiTheme="majorHAnsi" w:cstheme="majorHAnsi"/>
          <w:sz w:val="26"/>
          <w:szCs w:val="26"/>
          <w:lang w:val="en-US"/>
        </w:rPr>
        <w:t xml:space="preserve"> và giao diện</w:t>
      </w:r>
      <w:r w:rsidRPr="002376B7">
        <w:rPr>
          <w:rFonts w:asciiTheme="majorHAnsi" w:hAnsiTheme="majorHAnsi" w:cstheme="majorHAnsi"/>
          <w:sz w:val="26"/>
          <w:szCs w:val="26"/>
          <w:lang w:val="en-US"/>
        </w:rPr>
        <w:t xml:space="preserve"> còn chậm.</w:t>
      </w:r>
    </w:p>
    <w:p w14:paraId="19D0C843" w14:textId="5FC22135" w:rsidR="00CA3BD6" w:rsidRPr="002376B7" w:rsidRDefault="008C42E6" w:rsidP="002376B7">
      <w:pPr>
        <w:pStyle w:val="Heading2"/>
        <w:numPr>
          <w:ilvl w:val="0"/>
          <w:numId w:val="17"/>
        </w:numPr>
        <w:spacing w:after="120" w:line="360" w:lineRule="auto"/>
      </w:pPr>
      <w:bookmarkStart w:id="1521" w:name="_Toc532383238"/>
      <w:r w:rsidRPr="002376B7">
        <w:t>Hướng p</w:t>
      </w:r>
      <w:r w:rsidR="00CA3BD6" w:rsidRPr="002376B7">
        <w:t>hát triển</w:t>
      </w:r>
      <w:r w:rsidRPr="002376B7">
        <w:t xml:space="preserve"> của đề tài</w:t>
      </w:r>
      <w:bookmarkEnd w:id="1521"/>
    </w:p>
    <w:p w14:paraId="799F7D1D" w14:textId="16B36456" w:rsidR="00CA3BD6" w:rsidRPr="002376B7" w:rsidRDefault="00CA3BD6" w:rsidP="002376B7">
      <w:pPr>
        <w:pStyle w:val="ListParagraph"/>
        <w:numPr>
          <w:ilvl w:val="0"/>
          <w:numId w:val="10"/>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 xml:space="preserve">Thêm </w:t>
      </w:r>
      <w:r w:rsidR="003B584E">
        <w:rPr>
          <w:rFonts w:asciiTheme="majorHAnsi" w:hAnsiTheme="majorHAnsi" w:cstheme="majorHAnsi"/>
          <w:sz w:val="26"/>
          <w:szCs w:val="26"/>
          <w:lang w:val="en-US"/>
        </w:rPr>
        <w:t xml:space="preserve">một số bảng mở rộng </w:t>
      </w:r>
      <w:r w:rsidR="008101D5">
        <w:rPr>
          <w:rFonts w:asciiTheme="majorHAnsi" w:hAnsiTheme="majorHAnsi" w:cstheme="majorHAnsi"/>
          <w:sz w:val="26"/>
          <w:szCs w:val="26"/>
          <w:lang w:val="en-US"/>
        </w:rPr>
        <w:t>dự án</w:t>
      </w:r>
      <w:r w:rsidR="00634EFD">
        <w:rPr>
          <w:rFonts w:asciiTheme="majorHAnsi" w:hAnsiTheme="majorHAnsi" w:cstheme="majorHAnsi"/>
          <w:sz w:val="26"/>
          <w:szCs w:val="26"/>
          <w:lang w:val="en-US"/>
        </w:rPr>
        <w:t>.</w:t>
      </w:r>
    </w:p>
    <w:p w14:paraId="768FCC60" w14:textId="2A9FCF1E" w:rsidR="00CA3BD6" w:rsidRPr="002376B7" w:rsidRDefault="00CA3BD6" w:rsidP="002376B7">
      <w:pPr>
        <w:pStyle w:val="ListParagraph"/>
        <w:numPr>
          <w:ilvl w:val="0"/>
          <w:numId w:val="10"/>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Ràng buộc chặt chẽ hơn</w:t>
      </w:r>
      <w:r w:rsidR="00634EFD">
        <w:rPr>
          <w:rFonts w:asciiTheme="majorHAnsi" w:hAnsiTheme="majorHAnsi" w:cstheme="majorHAnsi"/>
          <w:sz w:val="26"/>
          <w:szCs w:val="26"/>
          <w:lang w:val="en-US"/>
        </w:rPr>
        <w:t>.</w:t>
      </w:r>
    </w:p>
    <w:p w14:paraId="05A06F0C" w14:textId="6F81013C" w:rsidR="00CA3BD6" w:rsidRPr="002376B7" w:rsidRDefault="00CA3BD6" w:rsidP="002376B7">
      <w:pPr>
        <w:pStyle w:val="ListParagraph"/>
        <w:numPr>
          <w:ilvl w:val="0"/>
          <w:numId w:val="10"/>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Mở rộng chức năng</w:t>
      </w:r>
      <w:r w:rsidR="008101D5">
        <w:rPr>
          <w:rFonts w:asciiTheme="majorHAnsi" w:hAnsiTheme="majorHAnsi" w:cstheme="majorHAnsi"/>
          <w:sz w:val="26"/>
          <w:szCs w:val="26"/>
          <w:lang w:val="en-US"/>
        </w:rPr>
        <w:t xml:space="preserve"> cho </w:t>
      </w:r>
      <w:del w:id="1522" w:author="cong an ngo" w:date="2018-12-12T12:07:00Z">
        <w:r w:rsidR="008101D5" w:rsidDel="003A227B">
          <w:rPr>
            <w:rFonts w:asciiTheme="majorHAnsi" w:hAnsiTheme="majorHAnsi" w:cstheme="majorHAnsi"/>
            <w:sz w:val="26"/>
            <w:szCs w:val="26"/>
            <w:lang w:val="en-US"/>
          </w:rPr>
          <w:delText xml:space="preserve"> </w:delText>
        </w:r>
      </w:del>
      <w:r w:rsidR="008101D5">
        <w:rPr>
          <w:rFonts w:asciiTheme="majorHAnsi" w:hAnsiTheme="majorHAnsi" w:cstheme="majorHAnsi"/>
          <w:sz w:val="26"/>
          <w:szCs w:val="26"/>
          <w:lang w:val="en-US"/>
        </w:rPr>
        <w:t>admin và người dùng</w:t>
      </w:r>
      <w:r w:rsidR="00634EFD">
        <w:rPr>
          <w:rFonts w:asciiTheme="majorHAnsi" w:hAnsiTheme="majorHAnsi" w:cstheme="majorHAnsi"/>
          <w:sz w:val="26"/>
          <w:szCs w:val="26"/>
          <w:lang w:val="en-US"/>
        </w:rPr>
        <w:t>.</w:t>
      </w:r>
    </w:p>
    <w:p w14:paraId="76D0CFAF" w14:textId="2889D019" w:rsidR="00CA3BD6" w:rsidRPr="002376B7" w:rsidRDefault="00CA3BD6" w:rsidP="002376B7">
      <w:pPr>
        <w:pStyle w:val="ListParagraph"/>
        <w:numPr>
          <w:ilvl w:val="0"/>
          <w:numId w:val="10"/>
        </w:numPr>
        <w:spacing w:after="120" w:line="360" w:lineRule="auto"/>
        <w:rPr>
          <w:rFonts w:asciiTheme="majorHAnsi" w:hAnsiTheme="majorHAnsi" w:cstheme="majorHAnsi"/>
          <w:sz w:val="26"/>
          <w:szCs w:val="26"/>
          <w:lang w:val="en-US"/>
        </w:rPr>
      </w:pPr>
      <w:r w:rsidRPr="002376B7">
        <w:rPr>
          <w:rFonts w:asciiTheme="majorHAnsi" w:hAnsiTheme="majorHAnsi" w:cstheme="majorHAnsi"/>
          <w:sz w:val="26"/>
          <w:szCs w:val="26"/>
          <w:lang w:val="en-US"/>
        </w:rPr>
        <w:t>Cải tiến giao diện</w:t>
      </w:r>
      <w:r w:rsidR="00634EFD">
        <w:rPr>
          <w:rFonts w:asciiTheme="majorHAnsi" w:hAnsiTheme="majorHAnsi" w:cstheme="majorHAnsi"/>
          <w:sz w:val="26"/>
          <w:szCs w:val="26"/>
          <w:lang w:val="en-US"/>
        </w:rPr>
        <w:t>.</w:t>
      </w:r>
    </w:p>
    <w:p w14:paraId="33CAF73C" w14:textId="11B2539F" w:rsidR="007C451C" w:rsidRPr="002376B7" w:rsidDel="003A227B" w:rsidRDefault="00CA3BD6" w:rsidP="002376B7">
      <w:pPr>
        <w:pStyle w:val="ListParagraph"/>
        <w:numPr>
          <w:ilvl w:val="0"/>
          <w:numId w:val="10"/>
        </w:numPr>
        <w:spacing w:after="120" w:line="360" w:lineRule="auto"/>
        <w:rPr>
          <w:del w:id="1523" w:author="cong an ngo" w:date="2018-12-12T12:07:00Z"/>
          <w:rFonts w:asciiTheme="majorHAnsi" w:hAnsiTheme="majorHAnsi" w:cstheme="majorHAnsi"/>
          <w:lang w:val="en-US"/>
        </w:rPr>
      </w:pPr>
      <w:r w:rsidRPr="002376B7">
        <w:rPr>
          <w:rFonts w:asciiTheme="majorHAnsi" w:hAnsiTheme="majorHAnsi" w:cstheme="majorHAnsi"/>
          <w:sz w:val="26"/>
          <w:szCs w:val="26"/>
          <w:lang w:val="en-US"/>
        </w:rPr>
        <w:t>Phát triển ứng dụng trên mobile.</w:t>
      </w:r>
      <w:del w:id="1524" w:author="cong an ngo" w:date="2018-12-12T12:07:00Z">
        <w:r w:rsidR="007C451C" w:rsidRPr="002376B7" w:rsidDel="003A227B">
          <w:rPr>
            <w:rFonts w:asciiTheme="majorHAnsi" w:hAnsiTheme="majorHAnsi" w:cstheme="majorHAnsi"/>
            <w:lang w:val="en-US"/>
          </w:rPr>
          <w:br w:type="page"/>
        </w:r>
      </w:del>
    </w:p>
    <w:p w14:paraId="29D5666C" w14:textId="64A469AB" w:rsidR="00624056" w:rsidRPr="003A227B" w:rsidDel="00634EFD" w:rsidRDefault="007C451C">
      <w:pPr>
        <w:pStyle w:val="ListParagraph"/>
        <w:numPr>
          <w:ilvl w:val="0"/>
          <w:numId w:val="10"/>
        </w:numPr>
        <w:spacing w:after="120" w:line="360" w:lineRule="auto"/>
        <w:rPr>
          <w:del w:id="1525" w:author="Quoc Nguyen" w:date="2018-12-12T10:20:00Z"/>
          <w:rFonts w:asciiTheme="majorHAnsi" w:hAnsiTheme="majorHAnsi" w:cstheme="majorHAnsi"/>
          <w:lang w:val="en-US"/>
          <w:rPrChange w:id="1526" w:author="cong an ngo" w:date="2018-12-12T12:07:00Z">
            <w:rPr>
              <w:del w:id="1527" w:author="Quoc Nguyen" w:date="2018-12-12T10:20:00Z"/>
              <w:lang w:val="en-US"/>
            </w:rPr>
          </w:rPrChange>
        </w:rPr>
        <w:pPrChange w:id="1528" w:author="cong an ngo" w:date="2018-12-12T12:07:00Z">
          <w:pPr>
            <w:spacing w:after="120" w:line="360" w:lineRule="auto"/>
          </w:pPr>
        </w:pPrChange>
      </w:pPr>
      <w:del w:id="1529" w:author="Quoc Nguyen" w:date="2018-12-12T10:20:00Z">
        <w:r w:rsidRPr="003A227B" w:rsidDel="00634EFD">
          <w:rPr>
            <w:rFonts w:asciiTheme="majorHAnsi" w:hAnsiTheme="majorHAnsi" w:cstheme="majorHAnsi"/>
            <w:lang w:val="en-US"/>
            <w:rPrChange w:id="1530" w:author="cong an ngo" w:date="2018-12-12T12:07:00Z">
              <w:rPr>
                <w:lang w:val="en-US"/>
              </w:rPr>
            </w:rPrChange>
          </w:rPr>
          <w:delText>Nam + Quốc:</w:delText>
        </w:r>
      </w:del>
    </w:p>
    <w:p w14:paraId="6EC6B04E" w14:textId="42B0C008" w:rsidR="007C451C" w:rsidRPr="002376B7" w:rsidDel="00634EFD" w:rsidRDefault="007C451C">
      <w:pPr>
        <w:pStyle w:val="ListParagraph"/>
        <w:rPr>
          <w:del w:id="1531" w:author="Quoc Nguyen" w:date="2018-12-12T10:20:00Z"/>
          <w:lang w:val="en-US"/>
        </w:rPr>
        <w:pPrChange w:id="1532" w:author="cong an ngo" w:date="2018-12-12T12:07:00Z">
          <w:pPr>
            <w:spacing w:after="120" w:line="360" w:lineRule="auto"/>
          </w:pPr>
        </w:pPrChange>
      </w:pPr>
      <w:del w:id="1533" w:author="Quoc Nguyen" w:date="2018-12-12T10:20:00Z">
        <w:r w:rsidRPr="002376B7" w:rsidDel="00634EFD">
          <w:rPr>
            <w:lang w:val="en-US"/>
          </w:rPr>
          <w:delText>Quản trị phần Admin</w:delText>
        </w:r>
      </w:del>
    </w:p>
    <w:p w14:paraId="6F4C645D" w14:textId="6C21EEFF" w:rsidR="007C451C" w:rsidRPr="002376B7" w:rsidDel="00634EFD" w:rsidRDefault="007C451C">
      <w:pPr>
        <w:pStyle w:val="ListParagraph"/>
        <w:rPr>
          <w:del w:id="1534" w:author="Quoc Nguyen" w:date="2018-12-12T10:20:00Z"/>
          <w:lang w:val="en-US"/>
        </w:rPr>
        <w:pPrChange w:id="1535" w:author="cong an ngo" w:date="2018-12-12T12:07:00Z">
          <w:pPr>
            <w:spacing w:after="120" w:line="360" w:lineRule="auto"/>
          </w:pPr>
        </w:pPrChange>
      </w:pPr>
      <w:del w:id="1536" w:author="Quoc Nguyen" w:date="2018-12-12T10:20:00Z">
        <w:r w:rsidRPr="002376B7" w:rsidDel="00634EFD">
          <w:rPr>
            <w:lang w:val="en-US"/>
          </w:rPr>
          <w:delText>* Phần đăng nhập:</w:delText>
        </w:r>
      </w:del>
    </w:p>
    <w:p w14:paraId="2D874D63" w14:textId="224A8982" w:rsidR="007C451C" w:rsidRPr="002376B7" w:rsidDel="00634EFD" w:rsidRDefault="00BA2681">
      <w:pPr>
        <w:pStyle w:val="ListParagraph"/>
        <w:rPr>
          <w:del w:id="1537" w:author="Quoc Nguyen" w:date="2018-12-12T10:20:00Z"/>
          <w:noProof/>
          <w:lang w:val="en-US" w:eastAsia="zh-CN"/>
        </w:rPr>
        <w:pPrChange w:id="1538" w:author="cong an ngo" w:date="2018-12-12T12:07:00Z">
          <w:pPr>
            <w:spacing w:after="120" w:line="360" w:lineRule="auto"/>
          </w:pPr>
        </w:pPrChange>
      </w:pPr>
      <w:del w:id="1539" w:author="Quoc Nguyen" w:date="2018-12-12T10:20:00Z">
        <w:r w:rsidRPr="002376B7" w:rsidDel="00634EFD">
          <w:rPr>
            <w:noProof/>
            <w:lang w:val="en-US" w:eastAsia="zh-CN"/>
          </w:rPr>
          <w:delText>Controller:</w:delText>
        </w:r>
      </w:del>
    </w:p>
    <w:p w14:paraId="56AB2F88" w14:textId="423F129C" w:rsidR="00BA2681" w:rsidRPr="002376B7" w:rsidDel="00634EFD" w:rsidRDefault="00BA2681">
      <w:pPr>
        <w:pStyle w:val="ListParagraph"/>
        <w:rPr>
          <w:del w:id="1540" w:author="Quoc Nguyen" w:date="2018-12-12T10:20:00Z"/>
          <w:color w:val="000000"/>
          <w:sz w:val="19"/>
          <w:szCs w:val="19"/>
          <w:lang w:val="en-US"/>
        </w:rPr>
        <w:pPrChange w:id="1541" w:author="cong an ngo" w:date="2018-12-12T12:07:00Z">
          <w:pPr>
            <w:autoSpaceDE w:val="0"/>
            <w:autoSpaceDN w:val="0"/>
            <w:adjustRightInd w:val="0"/>
            <w:spacing w:after="120" w:line="360" w:lineRule="auto"/>
          </w:pPr>
        </w:pPrChange>
      </w:pPr>
      <w:del w:id="1542" w:author="Quoc Nguyen" w:date="2018-12-12T10:20:00Z">
        <w:r w:rsidRPr="002376B7" w:rsidDel="00634EFD">
          <w:rPr>
            <w:noProof/>
            <w:lang w:val="en-US" w:eastAsia="zh-CN"/>
          </w:rPr>
          <w:delText>`</w:delText>
        </w:r>
        <w:r w:rsidRPr="002376B7" w:rsidDel="00634EFD">
          <w:rPr>
            <w:color w:val="0000FF"/>
            <w:sz w:val="19"/>
            <w:szCs w:val="19"/>
            <w:lang w:val="en-US"/>
          </w:rPr>
          <w:delText>string</w:delText>
        </w:r>
        <w:r w:rsidRPr="002376B7" w:rsidDel="00634EFD">
          <w:rPr>
            <w:color w:val="000000"/>
            <w:sz w:val="19"/>
            <w:szCs w:val="19"/>
            <w:lang w:val="en-US"/>
          </w:rPr>
          <w:delText xml:space="preserve"> UserName = frm[</w:delText>
        </w:r>
        <w:r w:rsidRPr="002376B7" w:rsidDel="00634EFD">
          <w:rPr>
            <w:color w:val="A31515"/>
            <w:sz w:val="19"/>
            <w:szCs w:val="19"/>
            <w:lang w:val="en-US"/>
          </w:rPr>
          <w:delText>"username"</w:delText>
        </w:r>
        <w:r w:rsidRPr="002376B7" w:rsidDel="00634EFD">
          <w:rPr>
            <w:color w:val="000000"/>
            <w:sz w:val="19"/>
            <w:szCs w:val="19"/>
            <w:lang w:val="en-US"/>
          </w:rPr>
          <w:delText>].ToString();</w:delText>
        </w:r>
      </w:del>
    </w:p>
    <w:p w14:paraId="004B4B67" w14:textId="2DCE856B" w:rsidR="00BA2681" w:rsidRPr="002376B7" w:rsidDel="00634EFD" w:rsidRDefault="00BA2681">
      <w:pPr>
        <w:pStyle w:val="ListParagraph"/>
        <w:rPr>
          <w:del w:id="1543" w:author="Quoc Nguyen" w:date="2018-12-12T10:20:00Z"/>
          <w:color w:val="000000"/>
          <w:sz w:val="19"/>
          <w:szCs w:val="19"/>
          <w:lang w:val="en-US"/>
        </w:rPr>
        <w:pPrChange w:id="1544" w:author="cong an ngo" w:date="2018-12-12T12:07:00Z">
          <w:pPr>
            <w:autoSpaceDE w:val="0"/>
            <w:autoSpaceDN w:val="0"/>
            <w:adjustRightInd w:val="0"/>
            <w:spacing w:after="120" w:line="360" w:lineRule="auto"/>
          </w:pPr>
        </w:pPrChange>
      </w:pPr>
      <w:del w:id="1545" w:author="Quoc Nguyen" w:date="2018-12-12T10:20:00Z">
        <w:r w:rsidRPr="002376B7" w:rsidDel="00634EFD">
          <w:rPr>
            <w:color w:val="000000"/>
            <w:sz w:val="19"/>
            <w:szCs w:val="19"/>
            <w:lang w:val="en-US"/>
          </w:rPr>
          <w:delText xml:space="preserve">            </w:delText>
        </w:r>
        <w:r w:rsidRPr="002376B7" w:rsidDel="00634EFD">
          <w:rPr>
            <w:color w:val="2B91AF"/>
            <w:sz w:val="19"/>
            <w:szCs w:val="19"/>
            <w:lang w:val="en-US"/>
          </w:rPr>
          <w:delText>Account</w:delText>
        </w:r>
        <w:r w:rsidRPr="002376B7" w:rsidDel="00634EFD">
          <w:rPr>
            <w:color w:val="000000"/>
            <w:sz w:val="19"/>
            <w:szCs w:val="19"/>
            <w:lang w:val="en-US"/>
          </w:rPr>
          <w:delText xml:space="preserve"> acc = db.Accounts.Where(p =&gt; p.UserName == UserName &amp;&amp; p.Role_Account.FirstOrDefault().Role_ID == 1).SingleOrDefault();</w:delText>
        </w:r>
      </w:del>
    </w:p>
    <w:p w14:paraId="63985D79" w14:textId="66E12C97" w:rsidR="00BA2681" w:rsidRPr="002376B7" w:rsidDel="00634EFD" w:rsidRDefault="00BA2681">
      <w:pPr>
        <w:pStyle w:val="ListParagraph"/>
        <w:rPr>
          <w:del w:id="1546" w:author="Quoc Nguyen" w:date="2018-12-12T10:20:00Z"/>
          <w:color w:val="000000"/>
          <w:sz w:val="19"/>
          <w:szCs w:val="19"/>
          <w:lang w:val="en-US"/>
        </w:rPr>
        <w:pPrChange w:id="1547" w:author="cong an ngo" w:date="2018-12-12T12:07:00Z">
          <w:pPr>
            <w:autoSpaceDE w:val="0"/>
            <w:autoSpaceDN w:val="0"/>
            <w:adjustRightInd w:val="0"/>
            <w:spacing w:after="120" w:line="360" w:lineRule="auto"/>
          </w:pPr>
        </w:pPrChange>
      </w:pPr>
    </w:p>
    <w:p w14:paraId="6746C77E" w14:textId="7B93A862" w:rsidR="00BA2681" w:rsidRPr="002376B7" w:rsidDel="00634EFD" w:rsidRDefault="00BA2681">
      <w:pPr>
        <w:pStyle w:val="ListParagraph"/>
        <w:rPr>
          <w:del w:id="1548" w:author="Quoc Nguyen" w:date="2018-12-12T10:20:00Z"/>
          <w:color w:val="000000"/>
          <w:sz w:val="19"/>
          <w:szCs w:val="19"/>
          <w:lang w:val="en-US"/>
        </w:rPr>
        <w:pPrChange w:id="1549" w:author="cong an ngo" w:date="2018-12-12T12:07:00Z">
          <w:pPr>
            <w:autoSpaceDE w:val="0"/>
            <w:autoSpaceDN w:val="0"/>
            <w:adjustRightInd w:val="0"/>
            <w:spacing w:after="120" w:line="360" w:lineRule="auto"/>
          </w:pPr>
        </w:pPrChange>
      </w:pPr>
      <w:del w:id="1550"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if</w:delText>
        </w:r>
        <w:r w:rsidRPr="002376B7" w:rsidDel="00634EFD">
          <w:rPr>
            <w:color w:val="000000"/>
            <w:sz w:val="19"/>
            <w:szCs w:val="19"/>
            <w:lang w:val="en-US"/>
          </w:rPr>
          <w:delText xml:space="preserve"> (acc != </w:delText>
        </w:r>
        <w:r w:rsidRPr="002376B7" w:rsidDel="00634EFD">
          <w:rPr>
            <w:color w:val="0000FF"/>
            <w:sz w:val="19"/>
            <w:szCs w:val="19"/>
            <w:lang w:val="en-US"/>
          </w:rPr>
          <w:delText>null</w:delText>
        </w:r>
        <w:r w:rsidRPr="002376B7" w:rsidDel="00634EFD">
          <w:rPr>
            <w:color w:val="000000"/>
            <w:sz w:val="19"/>
            <w:szCs w:val="19"/>
            <w:lang w:val="en-US"/>
          </w:rPr>
          <w:delText>)</w:delText>
        </w:r>
      </w:del>
    </w:p>
    <w:p w14:paraId="21602184" w14:textId="6AAFA658" w:rsidR="00BA2681" w:rsidRPr="002376B7" w:rsidDel="00634EFD" w:rsidRDefault="00BA2681">
      <w:pPr>
        <w:pStyle w:val="ListParagraph"/>
        <w:rPr>
          <w:del w:id="1551" w:author="Quoc Nguyen" w:date="2018-12-12T10:20:00Z"/>
          <w:color w:val="000000"/>
          <w:sz w:val="19"/>
          <w:szCs w:val="19"/>
          <w:lang w:val="en-US"/>
        </w:rPr>
        <w:pPrChange w:id="1552" w:author="cong an ngo" w:date="2018-12-12T12:07:00Z">
          <w:pPr>
            <w:autoSpaceDE w:val="0"/>
            <w:autoSpaceDN w:val="0"/>
            <w:adjustRightInd w:val="0"/>
            <w:spacing w:after="120" w:line="360" w:lineRule="auto"/>
          </w:pPr>
        </w:pPrChange>
      </w:pPr>
      <w:del w:id="1553" w:author="Quoc Nguyen" w:date="2018-12-12T10:20:00Z">
        <w:r w:rsidRPr="002376B7" w:rsidDel="00634EFD">
          <w:rPr>
            <w:color w:val="000000"/>
            <w:sz w:val="19"/>
            <w:szCs w:val="19"/>
            <w:lang w:val="en-US"/>
          </w:rPr>
          <w:delText xml:space="preserve">            {</w:delText>
        </w:r>
      </w:del>
    </w:p>
    <w:p w14:paraId="7FF27847" w14:textId="1C9FE5BF" w:rsidR="00BA2681" w:rsidRPr="002376B7" w:rsidDel="00634EFD" w:rsidRDefault="00BA2681">
      <w:pPr>
        <w:pStyle w:val="ListParagraph"/>
        <w:rPr>
          <w:del w:id="1554" w:author="Quoc Nguyen" w:date="2018-12-12T10:20:00Z"/>
          <w:color w:val="000000"/>
          <w:sz w:val="19"/>
          <w:szCs w:val="19"/>
          <w:lang w:val="en-US"/>
        </w:rPr>
        <w:pPrChange w:id="1555" w:author="cong an ngo" w:date="2018-12-12T12:07:00Z">
          <w:pPr>
            <w:autoSpaceDE w:val="0"/>
            <w:autoSpaceDN w:val="0"/>
            <w:adjustRightInd w:val="0"/>
            <w:spacing w:after="120" w:line="360" w:lineRule="auto"/>
          </w:pPr>
        </w:pPrChange>
      </w:pPr>
      <w:del w:id="1556"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bool</w:delText>
        </w:r>
        <w:r w:rsidRPr="002376B7" w:rsidDel="00634EFD">
          <w:rPr>
            <w:color w:val="000000"/>
            <w:sz w:val="19"/>
            <w:szCs w:val="19"/>
            <w:lang w:val="en-US"/>
          </w:rPr>
          <w:delText xml:space="preserve"> Pass = </w:delText>
        </w:r>
        <w:r w:rsidRPr="002376B7" w:rsidDel="00634EFD">
          <w:rPr>
            <w:color w:val="2B91AF"/>
            <w:sz w:val="19"/>
            <w:szCs w:val="19"/>
            <w:lang w:val="en-US"/>
          </w:rPr>
          <w:delText>HashPwdTool</w:delText>
        </w:r>
        <w:r w:rsidRPr="002376B7" w:rsidDel="00634EFD">
          <w:rPr>
            <w:color w:val="000000"/>
            <w:sz w:val="19"/>
            <w:szCs w:val="19"/>
            <w:lang w:val="en-US"/>
          </w:rPr>
          <w:delText>.CheckPassword(frm[</w:delText>
        </w:r>
        <w:r w:rsidRPr="002376B7" w:rsidDel="00634EFD">
          <w:rPr>
            <w:color w:val="A31515"/>
            <w:sz w:val="19"/>
            <w:szCs w:val="19"/>
            <w:lang w:val="en-US"/>
          </w:rPr>
          <w:delText>"password"</w:delText>
        </w:r>
        <w:r w:rsidRPr="002376B7" w:rsidDel="00634EFD">
          <w:rPr>
            <w:color w:val="000000"/>
            <w:sz w:val="19"/>
            <w:szCs w:val="19"/>
            <w:lang w:val="en-US"/>
          </w:rPr>
          <w:delText>].ToString(), acc.PasswordHash);</w:delText>
        </w:r>
      </w:del>
    </w:p>
    <w:p w14:paraId="13FD25E5" w14:textId="3147DC97" w:rsidR="00BA2681" w:rsidRPr="002376B7" w:rsidDel="00634EFD" w:rsidRDefault="00BA2681">
      <w:pPr>
        <w:pStyle w:val="ListParagraph"/>
        <w:rPr>
          <w:del w:id="1557" w:author="Quoc Nguyen" w:date="2018-12-12T10:20:00Z"/>
          <w:color w:val="000000"/>
          <w:sz w:val="19"/>
          <w:szCs w:val="19"/>
          <w:lang w:val="en-US"/>
        </w:rPr>
        <w:pPrChange w:id="1558" w:author="cong an ngo" w:date="2018-12-12T12:07:00Z">
          <w:pPr>
            <w:autoSpaceDE w:val="0"/>
            <w:autoSpaceDN w:val="0"/>
            <w:adjustRightInd w:val="0"/>
            <w:spacing w:after="120" w:line="360" w:lineRule="auto"/>
          </w:pPr>
        </w:pPrChange>
      </w:pPr>
      <w:del w:id="1559"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if</w:delText>
        </w:r>
        <w:r w:rsidRPr="002376B7" w:rsidDel="00634EFD">
          <w:rPr>
            <w:color w:val="000000"/>
            <w:sz w:val="19"/>
            <w:szCs w:val="19"/>
            <w:lang w:val="en-US"/>
          </w:rPr>
          <w:delText xml:space="preserve"> (Pass)</w:delText>
        </w:r>
      </w:del>
    </w:p>
    <w:p w14:paraId="71A37D75" w14:textId="2CE666D9" w:rsidR="00BA2681" w:rsidRPr="002376B7" w:rsidDel="00634EFD" w:rsidRDefault="00BA2681">
      <w:pPr>
        <w:pStyle w:val="ListParagraph"/>
        <w:rPr>
          <w:del w:id="1560" w:author="Quoc Nguyen" w:date="2018-12-12T10:20:00Z"/>
          <w:color w:val="000000"/>
          <w:sz w:val="19"/>
          <w:szCs w:val="19"/>
          <w:lang w:val="en-US"/>
        </w:rPr>
        <w:pPrChange w:id="1561" w:author="cong an ngo" w:date="2018-12-12T12:07:00Z">
          <w:pPr>
            <w:autoSpaceDE w:val="0"/>
            <w:autoSpaceDN w:val="0"/>
            <w:adjustRightInd w:val="0"/>
            <w:spacing w:after="120" w:line="360" w:lineRule="auto"/>
          </w:pPr>
        </w:pPrChange>
      </w:pPr>
      <w:del w:id="1562" w:author="Quoc Nguyen" w:date="2018-12-12T10:20:00Z">
        <w:r w:rsidRPr="002376B7" w:rsidDel="00634EFD">
          <w:rPr>
            <w:color w:val="000000"/>
            <w:sz w:val="19"/>
            <w:szCs w:val="19"/>
            <w:lang w:val="en-US"/>
          </w:rPr>
          <w:delText xml:space="preserve">                {</w:delText>
        </w:r>
      </w:del>
    </w:p>
    <w:p w14:paraId="2810E558" w14:textId="3A36ED7C" w:rsidR="00BA2681" w:rsidRPr="002376B7" w:rsidDel="00634EFD" w:rsidRDefault="00BA2681">
      <w:pPr>
        <w:pStyle w:val="ListParagraph"/>
        <w:rPr>
          <w:del w:id="1563" w:author="Quoc Nguyen" w:date="2018-12-12T10:20:00Z"/>
          <w:color w:val="000000"/>
          <w:sz w:val="19"/>
          <w:szCs w:val="19"/>
          <w:lang w:val="en-US"/>
        </w:rPr>
        <w:pPrChange w:id="1564" w:author="cong an ngo" w:date="2018-12-12T12:07:00Z">
          <w:pPr>
            <w:autoSpaceDE w:val="0"/>
            <w:autoSpaceDN w:val="0"/>
            <w:adjustRightInd w:val="0"/>
            <w:spacing w:after="120" w:line="360" w:lineRule="auto"/>
          </w:pPr>
        </w:pPrChange>
      </w:pPr>
      <w:del w:id="1565" w:author="Quoc Nguyen" w:date="2018-12-12T10:20:00Z">
        <w:r w:rsidRPr="002376B7" w:rsidDel="00634EFD">
          <w:rPr>
            <w:color w:val="000000"/>
            <w:sz w:val="19"/>
            <w:szCs w:val="19"/>
            <w:lang w:val="en-US"/>
          </w:rPr>
          <w:delText xml:space="preserve">                    </w:delText>
        </w:r>
        <w:r w:rsidRPr="002376B7" w:rsidDel="00634EFD">
          <w:rPr>
            <w:color w:val="2B91AF"/>
            <w:sz w:val="19"/>
            <w:szCs w:val="19"/>
            <w:lang w:val="en-US"/>
          </w:rPr>
          <w:delText>Employee</w:delText>
        </w:r>
        <w:r w:rsidRPr="002376B7" w:rsidDel="00634EFD">
          <w:rPr>
            <w:color w:val="000000"/>
            <w:sz w:val="19"/>
            <w:szCs w:val="19"/>
            <w:lang w:val="en-US"/>
          </w:rPr>
          <w:delText xml:space="preserve"> emp = db.Employees.Where(p =&gt; p.Account.Account_ID == acc.Account_ID).SingleOrDefault();</w:delText>
        </w:r>
      </w:del>
    </w:p>
    <w:p w14:paraId="2B3B33EA" w14:textId="428B4FAD" w:rsidR="00BA2681" w:rsidRPr="002376B7" w:rsidDel="00634EFD" w:rsidRDefault="00BA2681">
      <w:pPr>
        <w:pStyle w:val="ListParagraph"/>
        <w:rPr>
          <w:del w:id="1566" w:author="Quoc Nguyen" w:date="2018-12-12T10:20:00Z"/>
          <w:color w:val="000000"/>
          <w:sz w:val="19"/>
          <w:szCs w:val="19"/>
          <w:lang w:val="en-US"/>
        </w:rPr>
        <w:pPrChange w:id="1567" w:author="cong an ngo" w:date="2018-12-12T12:07:00Z">
          <w:pPr>
            <w:autoSpaceDE w:val="0"/>
            <w:autoSpaceDN w:val="0"/>
            <w:adjustRightInd w:val="0"/>
            <w:spacing w:after="120" w:line="360" w:lineRule="auto"/>
          </w:pPr>
        </w:pPrChange>
      </w:pPr>
      <w:del w:id="1568"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if</w:delText>
        </w:r>
        <w:r w:rsidRPr="002376B7" w:rsidDel="00634EFD">
          <w:rPr>
            <w:color w:val="000000"/>
            <w:sz w:val="19"/>
            <w:szCs w:val="19"/>
            <w:lang w:val="en-US"/>
          </w:rPr>
          <w:delText xml:space="preserve"> (emp.Quits == </w:delText>
        </w:r>
        <w:r w:rsidRPr="002376B7" w:rsidDel="00634EFD">
          <w:rPr>
            <w:color w:val="0000FF"/>
            <w:sz w:val="19"/>
            <w:szCs w:val="19"/>
            <w:lang w:val="en-US"/>
          </w:rPr>
          <w:delText>null</w:delText>
        </w:r>
        <w:r w:rsidRPr="002376B7" w:rsidDel="00634EFD">
          <w:rPr>
            <w:color w:val="000000"/>
            <w:sz w:val="19"/>
            <w:szCs w:val="19"/>
            <w:lang w:val="en-US"/>
          </w:rPr>
          <w:delText xml:space="preserve"> &amp;&amp; (emp.Block1.LastOrDefault() == </w:delText>
        </w:r>
        <w:r w:rsidRPr="002376B7" w:rsidDel="00634EFD">
          <w:rPr>
            <w:color w:val="0000FF"/>
            <w:sz w:val="19"/>
            <w:szCs w:val="19"/>
            <w:lang w:val="en-US"/>
          </w:rPr>
          <w:delText>null</w:delText>
        </w:r>
        <w:r w:rsidRPr="002376B7" w:rsidDel="00634EFD">
          <w:rPr>
            <w:color w:val="000000"/>
            <w:sz w:val="19"/>
            <w:szCs w:val="19"/>
            <w:lang w:val="en-US"/>
          </w:rPr>
          <w:delText xml:space="preserve"> || (emp.Block1.LastOrDefault() != </w:delText>
        </w:r>
        <w:r w:rsidRPr="002376B7" w:rsidDel="00634EFD">
          <w:rPr>
            <w:color w:val="0000FF"/>
            <w:sz w:val="19"/>
            <w:szCs w:val="19"/>
            <w:lang w:val="en-US"/>
          </w:rPr>
          <w:delText>null</w:delText>
        </w:r>
        <w:r w:rsidRPr="002376B7" w:rsidDel="00634EFD">
          <w:rPr>
            <w:color w:val="000000"/>
            <w:sz w:val="19"/>
            <w:szCs w:val="19"/>
            <w:lang w:val="en-US"/>
          </w:rPr>
          <w:delText xml:space="preserve"> &amp;&amp; (em</w:delText>
        </w:r>
        <w:r w:rsidR="00C465E3" w:rsidRPr="002376B7" w:rsidDel="00634EFD">
          <w:rPr>
            <w:color w:val="000000"/>
            <w:sz w:val="19"/>
            <w:szCs w:val="19"/>
            <w:lang w:val="en-US"/>
          </w:rPr>
          <w:delText xml:space="preserve"> </w:delText>
        </w:r>
        <w:r w:rsidRPr="002376B7" w:rsidDel="00634EFD">
          <w:rPr>
            <w:color w:val="000000"/>
            <w:sz w:val="19"/>
            <w:szCs w:val="19"/>
            <w:lang w:val="en-US"/>
          </w:rPr>
          <w:delText xml:space="preserve">p.Block1.LastOrDefault().UnBlockDate == </w:delText>
        </w:r>
        <w:r w:rsidRPr="002376B7" w:rsidDel="00634EFD">
          <w:rPr>
            <w:color w:val="0000FF"/>
            <w:sz w:val="19"/>
            <w:szCs w:val="19"/>
            <w:lang w:val="en-US"/>
          </w:rPr>
          <w:delText>null</w:delText>
        </w:r>
        <w:r w:rsidRPr="002376B7" w:rsidDel="00634EFD">
          <w:rPr>
            <w:color w:val="000000"/>
            <w:sz w:val="19"/>
            <w:szCs w:val="19"/>
            <w:lang w:val="en-US"/>
          </w:rPr>
          <w:delText xml:space="preserve"> || emp.Block1.LastOrDefault().UnBlockDate &lt;= </w:delText>
        </w:r>
        <w:r w:rsidRPr="002376B7" w:rsidDel="00634EFD">
          <w:rPr>
            <w:color w:val="2B91AF"/>
            <w:sz w:val="19"/>
            <w:szCs w:val="19"/>
            <w:lang w:val="en-US"/>
          </w:rPr>
          <w:delText>DateTime</w:delText>
        </w:r>
        <w:r w:rsidRPr="002376B7" w:rsidDel="00634EFD">
          <w:rPr>
            <w:color w:val="000000"/>
            <w:sz w:val="19"/>
            <w:szCs w:val="19"/>
            <w:lang w:val="en-US"/>
          </w:rPr>
          <w:delText>.Now))))</w:delText>
        </w:r>
      </w:del>
    </w:p>
    <w:p w14:paraId="194374C6" w14:textId="757C8380" w:rsidR="00BA2681" w:rsidRPr="002376B7" w:rsidDel="00634EFD" w:rsidRDefault="00BA2681">
      <w:pPr>
        <w:pStyle w:val="ListParagraph"/>
        <w:rPr>
          <w:del w:id="1569" w:author="Quoc Nguyen" w:date="2018-12-12T10:20:00Z"/>
          <w:color w:val="000000"/>
          <w:sz w:val="19"/>
          <w:szCs w:val="19"/>
          <w:lang w:val="en-US"/>
        </w:rPr>
        <w:pPrChange w:id="1570" w:author="cong an ngo" w:date="2018-12-12T12:07:00Z">
          <w:pPr>
            <w:autoSpaceDE w:val="0"/>
            <w:autoSpaceDN w:val="0"/>
            <w:adjustRightInd w:val="0"/>
            <w:spacing w:after="120" w:line="360" w:lineRule="auto"/>
          </w:pPr>
        </w:pPrChange>
      </w:pPr>
      <w:del w:id="1571" w:author="Quoc Nguyen" w:date="2018-12-12T10:20:00Z">
        <w:r w:rsidRPr="002376B7" w:rsidDel="00634EFD">
          <w:rPr>
            <w:color w:val="000000"/>
            <w:sz w:val="19"/>
            <w:szCs w:val="19"/>
            <w:lang w:val="en-US"/>
          </w:rPr>
          <w:delText xml:space="preserve">                    {</w:delText>
        </w:r>
      </w:del>
    </w:p>
    <w:p w14:paraId="4BE37E76" w14:textId="22BF37D1" w:rsidR="00BA2681" w:rsidRPr="002376B7" w:rsidDel="00634EFD" w:rsidRDefault="00BA2681">
      <w:pPr>
        <w:pStyle w:val="ListParagraph"/>
        <w:rPr>
          <w:del w:id="1572" w:author="Quoc Nguyen" w:date="2018-12-12T10:20:00Z"/>
          <w:color w:val="000000"/>
          <w:sz w:val="19"/>
          <w:szCs w:val="19"/>
          <w:lang w:val="en-US"/>
        </w:rPr>
        <w:pPrChange w:id="1573" w:author="cong an ngo" w:date="2018-12-12T12:07:00Z">
          <w:pPr>
            <w:autoSpaceDE w:val="0"/>
            <w:autoSpaceDN w:val="0"/>
            <w:adjustRightInd w:val="0"/>
            <w:spacing w:after="120" w:line="360" w:lineRule="auto"/>
          </w:pPr>
        </w:pPrChange>
      </w:pPr>
      <w:del w:id="1574" w:author="Quoc Nguyen" w:date="2018-12-12T10:20:00Z">
        <w:r w:rsidRPr="002376B7" w:rsidDel="00634EFD">
          <w:rPr>
            <w:color w:val="000000"/>
            <w:sz w:val="19"/>
            <w:szCs w:val="19"/>
            <w:lang w:val="en-US"/>
          </w:rPr>
          <w:delText xml:space="preserve">                        db.USP_InsertAccountLog(acc.Account_ID);</w:delText>
        </w:r>
      </w:del>
    </w:p>
    <w:p w14:paraId="717746FC" w14:textId="003669E5" w:rsidR="00BA2681" w:rsidRPr="002376B7" w:rsidDel="00634EFD" w:rsidRDefault="00BA2681">
      <w:pPr>
        <w:pStyle w:val="ListParagraph"/>
        <w:rPr>
          <w:del w:id="1575" w:author="Quoc Nguyen" w:date="2018-12-12T10:20:00Z"/>
          <w:color w:val="000000"/>
          <w:sz w:val="19"/>
          <w:szCs w:val="19"/>
          <w:lang w:val="en-US"/>
        </w:rPr>
        <w:pPrChange w:id="1576" w:author="cong an ngo" w:date="2018-12-12T12:07:00Z">
          <w:pPr>
            <w:autoSpaceDE w:val="0"/>
            <w:autoSpaceDN w:val="0"/>
            <w:adjustRightInd w:val="0"/>
            <w:spacing w:after="120" w:line="360" w:lineRule="auto"/>
          </w:pPr>
        </w:pPrChange>
      </w:pPr>
      <w:del w:id="1577" w:author="Quoc Nguyen" w:date="2018-12-12T10:20:00Z">
        <w:r w:rsidRPr="002376B7" w:rsidDel="00634EFD">
          <w:rPr>
            <w:color w:val="000000"/>
            <w:sz w:val="19"/>
            <w:szCs w:val="19"/>
            <w:lang w:val="en-US"/>
          </w:rPr>
          <w:delText xml:space="preserve">                        Session[</w:delText>
        </w:r>
        <w:r w:rsidRPr="002376B7" w:rsidDel="00634EFD">
          <w:rPr>
            <w:color w:val="A31515"/>
            <w:sz w:val="19"/>
            <w:szCs w:val="19"/>
            <w:lang w:val="en-US"/>
          </w:rPr>
          <w:delText>"AccountUser"</w:delText>
        </w:r>
        <w:r w:rsidRPr="002376B7" w:rsidDel="00634EFD">
          <w:rPr>
            <w:color w:val="000000"/>
            <w:sz w:val="19"/>
            <w:szCs w:val="19"/>
            <w:lang w:val="en-US"/>
          </w:rPr>
          <w:delText>] = UserName;</w:delText>
        </w:r>
      </w:del>
    </w:p>
    <w:p w14:paraId="07EB34C0" w14:textId="6A874BCF" w:rsidR="00BA2681" w:rsidRPr="002376B7" w:rsidDel="00634EFD" w:rsidRDefault="00BA2681">
      <w:pPr>
        <w:pStyle w:val="ListParagraph"/>
        <w:rPr>
          <w:del w:id="1578" w:author="Quoc Nguyen" w:date="2018-12-12T10:20:00Z"/>
          <w:color w:val="000000"/>
          <w:sz w:val="19"/>
          <w:szCs w:val="19"/>
          <w:lang w:val="en-US"/>
        </w:rPr>
        <w:pPrChange w:id="1579" w:author="cong an ngo" w:date="2018-12-12T12:07:00Z">
          <w:pPr>
            <w:autoSpaceDE w:val="0"/>
            <w:autoSpaceDN w:val="0"/>
            <w:adjustRightInd w:val="0"/>
            <w:spacing w:after="120" w:line="360" w:lineRule="auto"/>
          </w:pPr>
        </w:pPrChange>
      </w:pPr>
      <w:del w:id="1580" w:author="Quoc Nguyen" w:date="2018-12-12T10:20:00Z">
        <w:r w:rsidRPr="002376B7" w:rsidDel="00634EFD">
          <w:rPr>
            <w:color w:val="000000"/>
            <w:sz w:val="19"/>
            <w:szCs w:val="19"/>
            <w:lang w:val="en-US"/>
          </w:rPr>
          <w:delText xml:space="preserve">                        Session[</w:delText>
        </w:r>
        <w:r w:rsidRPr="002376B7" w:rsidDel="00634EFD">
          <w:rPr>
            <w:color w:val="A31515"/>
            <w:sz w:val="19"/>
            <w:szCs w:val="19"/>
            <w:lang w:val="en-US"/>
          </w:rPr>
          <w:delText>"ID_User"</w:delText>
        </w:r>
        <w:r w:rsidRPr="002376B7" w:rsidDel="00634EFD">
          <w:rPr>
            <w:color w:val="000000"/>
            <w:sz w:val="19"/>
            <w:szCs w:val="19"/>
            <w:lang w:val="en-US"/>
          </w:rPr>
          <w:delText>] = emp.Employee_ID;</w:delText>
        </w:r>
      </w:del>
    </w:p>
    <w:p w14:paraId="65535F52" w14:textId="1969A787" w:rsidR="00BA2681" w:rsidRPr="002376B7" w:rsidDel="00634EFD" w:rsidRDefault="00BA2681">
      <w:pPr>
        <w:pStyle w:val="ListParagraph"/>
        <w:rPr>
          <w:del w:id="1581" w:author="Quoc Nguyen" w:date="2018-12-12T10:20:00Z"/>
          <w:color w:val="000000"/>
          <w:sz w:val="19"/>
          <w:szCs w:val="19"/>
          <w:lang w:val="en-US"/>
        </w:rPr>
        <w:pPrChange w:id="1582" w:author="cong an ngo" w:date="2018-12-12T12:07:00Z">
          <w:pPr>
            <w:autoSpaceDE w:val="0"/>
            <w:autoSpaceDN w:val="0"/>
            <w:adjustRightInd w:val="0"/>
            <w:spacing w:after="120" w:line="360" w:lineRule="auto"/>
          </w:pPr>
        </w:pPrChange>
      </w:pPr>
      <w:del w:id="1583" w:author="Quoc Nguyen" w:date="2018-12-12T10:20:00Z">
        <w:r w:rsidRPr="002376B7" w:rsidDel="00634EFD">
          <w:rPr>
            <w:color w:val="000000"/>
            <w:sz w:val="19"/>
            <w:szCs w:val="19"/>
            <w:lang w:val="en-US"/>
          </w:rPr>
          <w:delText xml:space="preserve">                        Session[</w:delText>
        </w:r>
        <w:r w:rsidRPr="002376B7" w:rsidDel="00634EFD">
          <w:rPr>
            <w:color w:val="A31515"/>
            <w:sz w:val="19"/>
            <w:szCs w:val="19"/>
            <w:lang w:val="en-US"/>
          </w:rPr>
          <w:delText>"ID_Acc"</w:delText>
        </w:r>
        <w:r w:rsidRPr="002376B7" w:rsidDel="00634EFD">
          <w:rPr>
            <w:color w:val="000000"/>
            <w:sz w:val="19"/>
            <w:szCs w:val="19"/>
            <w:lang w:val="en-US"/>
          </w:rPr>
          <w:delText>] = acc.Account_ID;</w:delText>
        </w:r>
      </w:del>
    </w:p>
    <w:p w14:paraId="4A7CC81F" w14:textId="36964CA5" w:rsidR="00BA2681" w:rsidRPr="002376B7" w:rsidDel="00634EFD" w:rsidRDefault="00BA2681">
      <w:pPr>
        <w:pStyle w:val="ListParagraph"/>
        <w:rPr>
          <w:del w:id="1584" w:author="Quoc Nguyen" w:date="2018-12-12T10:20:00Z"/>
          <w:color w:val="000000"/>
          <w:sz w:val="19"/>
          <w:szCs w:val="19"/>
          <w:lang w:val="en-US"/>
        </w:rPr>
        <w:pPrChange w:id="1585" w:author="cong an ngo" w:date="2018-12-12T12:07:00Z">
          <w:pPr>
            <w:autoSpaceDE w:val="0"/>
            <w:autoSpaceDN w:val="0"/>
            <w:adjustRightInd w:val="0"/>
            <w:spacing w:after="120" w:line="360" w:lineRule="auto"/>
          </w:pPr>
        </w:pPrChange>
      </w:pPr>
      <w:del w:id="1586" w:author="Quoc Nguyen" w:date="2018-12-12T10:20:00Z">
        <w:r w:rsidRPr="002376B7" w:rsidDel="00634EFD">
          <w:rPr>
            <w:color w:val="000000"/>
            <w:sz w:val="19"/>
            <w:szCs w:val="19"/>
            <w:lang w:val="en-US"/>
          </w:rPr>
          <w:delText xml:space="preserve">                        Session[</w:delText>
        </w:r>
        <w:r w:rsidRPr="002376B7" w:rsidDel="00634EFD">
          <w:rPr>
            <w:color w:val="A31515"/>
            <w:sz w:val="19"/>
            <w:szCs w:val="19"/>
            <w:lang w:val="en-US"/>
          </w:rPr>
          <w:delText>"Avatar"</w:delText>
        </w:r>
        <w:r w:rsidRPr="002376B7" w:rsidDel="00634EFD">
          <w:rPr>
            <w:color w:val="000000"/>
            <w:sz w:val="19"/>
            <w:szCs w:val="19"/>
            <w:lang w:val="en-US"/>
          </w:rPr>
          <w:delText xml:space="preserve">] = </w:delText>
        </w:r>
        <w:r w:rsidRPr="002376B7" w:rsidDel="00634EFD">
          <w:rPr>
            <w:color w:val="A31515"/>
            <w:sz w:val="19"/>
            <w:szCs w:val="19"/>
            <w:lang w:val="en-US"/>
          </w:rPr>
          <w:delText>"/Images/Employee/"</w:delText>
        </w:r>
        <w:r w:rsidRPr="002376B7" w:rsidDel="00634EFD">
          <w:rPr>
            <w:color w:val="000000"/>
            <w:sz w:val="19"/>
            <w:szCs w:val="19"/>
            <w:lang w:val="en-US"/>
          </w:rPr>
          <w:delText xml:space="preserve"> + emp.Avatar_URL;</w:delText>
        </w:r>
      </w:del>
    </w:p>
    <w:p w14:paraId="3016265A" w14:textId="3F071DCC" w:rsidR="00BA2681" w:rsidRPr="002376B7" w:rsidDel="00634EFD" w:rsidRDefault="00BA2681">
      <w:pPr>
        <w:pStyle w:val="ListParagraph"/>
        <w:rPr>
          <w:del w:id="1587" w:author="Quoc Nguyen" w:date="2018-12-12T10:20:00Z"/>
          <w:color w:val="000000"/>
          <w:sz w:val="19"/>
          <w:szCs w:val="19"/>
          <w:lang w:val="en-US"/>
        </w:rPr>
        <w:pPrChange w:id="1588" w:author="cong an ngo" w:date="2018-12-12T12:07:00Z">
          <w:pPr>
            <w:autoSpaceDE w:val="0"/>
            <w:autoSpaceDN w:val="0"/>
            <w:adjustRightInd w:val="0"/>
            <w:spacing w:after="120" w:line="360" w:lineRule="auto"/>
          </w:pPr>
        </w:pPrChange>
      </w:pPr>
    </w:p>
    <w:p w14:paraId="5CCA2369" w14:textId="4A93B344" w:rsidR="00BA2681" w:rsidRPr="002376B7" w:rsidDel="00634EFD" w:rsidRDefault="00BA2681">
      <w:pPr>
        <w:pStyle w:val="ListParagraph"/>
        <w:rPr>
          <w:del w:id="1589" w:author="Quoc Nguyen" w:date="2018-12-12T10:20:00Z"/>
          <w:color w:val="000000"/>
          <w:sz w:val="19"/>
          <w:szCs w:val="19"/>
          <w:lang w:val="en-US"/>
        </w:rPr>
        <w:pPrChange w:id="1590" w:author="cong an ngo" w:date="2018-12-12T12:07:00Z">
          <w:pPr>
            <w:autoSpaceDE w:val="0"/>
            <w:autoSpaceDN w:val="0"/>
            <w:adjustRightInd w:val="0"/>
            <w:spacing w:after="120" w:line="360" w:lineRule="auto"/>
          </w:pPr>
        </w:pPrChange>
      </w:pPr>
      <w:del w:id="1591"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return</w:delText>
        </w:r>
        <w:r w:rsidRPr="002376B7" w:rsidDel="00634EFD">
          <w:rPr>
            <w:color w:val="000000"/>
            <w:sz w:val="19"/>
            <w:szCs w:val="19"/>
            <w:lang w:val="en-US"/>
          </w:rPr>
          <w:delText xml:space="preserve"> RedirectToAction(</w:delText>
        </w:r>
        <w:r w:rsidRPr="002376B7" w:rsidDel="00634EFD">
          <w:rPr>
            <w:color w:val="A31515"/>
            <w:sz w:val="19"/>
            <w:szCs w:val="19"/>
            <w:lang w:val="en-US"/>
          </w:rPr>
          <w:delText>"Index"</w:delText>
        </w:r>
        <w:r w:rsidRPr="002376B7" w:rsidDel="00634EFD">
          <w:rPr>
            <w:color w:val="000000"/>
            <w:sz w:val="19"/>
            <w:szCs w:val="19"/>
            <w:lang w:val="en-US"/>
          </w:rPr>
          <w:delText xml:space="preserve">, </w:delText>
        </w:r>
        <w:r w:rsidRPr="002376B7" w:rsidDel="00634EFD">
          <w:rPr>
            <w:color w:val="A31515"/>
            <w:sz w:val="19"/>
            <w:szCs w:val="19"/>
            <w:lang w:val="en-US"/>
          </w:rPr>
          <w:delText>"Home"</w:delText>
        </w:r>
        <w:r w:rsidRPr="002376B7" w:rsidDel="00634EFD">
          <w:rPr>
            <w:color w:val="000000"/>
            <w:sz w:val="19"/>
            <w:szCs w:val="19"/>
            <w:lang w:val="en-US"/>
          </w:rPr>
          <w:delText>);</w:delText>
        </w:r>
      </w:del>
    </w:p>
    <w:p w14:paraId="31D7BE42" w14:textId="0687B73D" w:rsidR="00BA2681" w:rsidRPr="002376B7" w:rsidDel="00634EFD" w:rsidRDefault="00BA2681">
      <w:pPr>
        <w:pStyle w:val="ListParagraph"/>
        <w:rPr>
          <w:del w:id="1592" w:author="Quoc Nguyen" w:date="2018-12-12T10:20:00Z"/>
          <w:lang w:val="en-US"/>
        </w:rPr>
        <w:pPrChange w:id="1593" w:author="cong an ngo" w:date="2018-12-12T12:07:00Z">
          <w:pPr>
            <w:spacing w:after="120" w:line="360" w:lineRule="auto"/>
          </w:pPr>
        </w:pPrChange>
      </w:pPr>
      <w:del w:id="1594" w:author="Quoc Nguyen" w:date="2018-12-12T10:20:00Z">
        <w:r w:rsidRPr="002376B7" w:rsidDel="00634EFD">
          <w:rPr>
            <w:color w:val="000000"/>
            <w:sz w:val="19"/>
            <w:szCs w:val="19"/>
            <w:lang w:val="en-US"/>
          </w:rPr>
          <w:delText xml:space="preserve">                    }</w:delText>
        </w:r>
      </w:del>
    </w:p>
    <w:p w14:paraId="34568D67" w14:textId="0A6BD71E" w:rsidR="007C451C" w:rsidRPr="002376B7" w:rsidDel="00634EFD" w:rsidRDefault="00BA2681">
      <w:pPr>
        <w:pStyle w:val="ListParagraph"/>
        <w:rPr>
          <w:del w:id="1595" w:author="Quoc Nguyen" w:date="2018-12-12T10:20:00Z"/>
          <w:lang w:val="en-US"/>
        </w:rPr>
        <w:pPrChange w:id="1596" w:author="cong an ngo" w:date="2018-12-12T12:07:00Z">
          <w:pPr>
            <w:spacing w:after="120" w:line="360" w:lineRule="auto"/>
          </w:pPr>
        </w:pPrChange>
      </w:pPr>
      <w:del w:id="1597" w:author="Quoc Nguyen" w:date="2018-12-12T10:20:00Z">
        <w:r w:rsidRPr="002376B7" w:rsidDel="00634EFD">
          <w:rPr>
            <w:lang w:val="en-US"/>
          </w:rPr>
          <w:delText>&lt;…&gt;</w:delText>
        </w:r>
      </w:del>
    </w:p>
    <w:p w14:paraId="46D2E884" w14:textId="4FB5E763" w:rsidR="00BA2681" w:rsidRPr="002376B7" w:rsidDel="00634EFD" w:rsidRDefault="00BA2681">
      <w:pPr>
        <w:pStyle w:val="ListParagraph"/>
        <w:rPr>
          <w:del w:id="1598" w:author="Quoc Nguyen" w:date="2018-12-12T10:20:00Z"/>
          <w:lang w:val="en-US"/>
        </w:rPr>
        <w:pPrChange w:id="1599" w:author="cong an ngo" w:date="2018-12-12T12:07:00Z">
          <w:pPr>
            <w:spacing w:after="120" w:line="360" w:lineRule="auto"/>
          </w:pPr>
        </w:pPrChange>
      </w:pPr>
      <w:del w:id="1600" w:author="Quoc Nguyen" w:date="2018-12-12T10:20:00Z">
        <w:r w:rsidRPr="002376B7" w:rsidDel="00634EFD">
          <w:rPr>
            <w:lang w:val="en-US"/>
          </w:rPr>
          <w:tab/>
          <w:delText>Giải thích: code trên nhằm kiểm tra loại tài khoản có phải là Admin hay không. Nếu không thì không cho đăng nhập. Trường hợp tài khoản admin đã bị block hoặc đã quit thì chặn đăng nhập (phần này code fail).</w:delText>
        </w:r>
      </w:del>
    </w:p>
    <w:p w14:paraId="35A0EFDE" w14:textId="107AA64F" w:rsidR="00BA2681" w:rsidRPr="002376B7" w:rsidDel="00634EFD" w:rsidRDefault="00BA2681">
      <w:pPr>
        <w:pStyle w:val="ListParagraph"/>
        <w:rPr>
          <w:del w:id="1601" w:author="Quoc Nguyen" w:date="2018-12-12T10:20:00Z"/>
          <w:lang w:val="en-US"/>
        </w:rPr>
        <w:pPrChange w:id="1602" w:author="cong an ngo" w:date="2018-12-12T12:07:00Z">
          <w:pPr>
            <w:spacing w:after="120" w:line="360" w:lineRule="auto"/>
          </w:pPr>
        </w:pPrChange>
      </w:pPr>
      <w:del w:id="1603" w:author="Quoc Nguyen" w:date="2018-12-12T10:20:00Z">
        <w:r w:rsidRPr="002376B7" w:rsidDel="00634EFD">
          <w:rPr>
            <w:lang w:val="en-US"/>
          </w:rPr>
          <w:delText>* Dashboard (home index)</w:delText>
        </w:r>
      </w:del>
    </w:p>
    <w:p w14:paraId="2AC23878" w14:textId="22B27DB2" w:rsidR="00257A00" w:rsidRPr="002376B7" w:rsidDel="00634EFD" w:rsidRDefault="00257A00">
      <w:pPr>
        <w:pStyle w:val="ListParagraph"/>
        <w:rPr>
          <w:del w:id="1604" w:author="Quoc Nguyen" w:date="2018-12-12T10:20:00Z"/>
          <w:noProof/>
          <w:lang w:val="en-US" w:eastAsia="zh-CN"/>
        </w:rPr>
        <w:pPrChange w:id="1605" w:author="cong an ngo" w:date="2018-12-12T12:07:00Z">
          <w:pPr>
            <w:spacing w:after="120" w:line="360" w:lineRule="auto"/>
          </w:pPr>
        </w:pPrChange>
      </w:pPr>
    </w:p>
    <w:p w14:paraId="01C068AE" w14:textId="71B9C935" w:rsidR="001C3533" w:rsidRPr="002376B7" w:rsidDel="00634EFD" w:rsidRDefault="00257A00">
      <w:pPr>
        <w:pStyle w:val="ListParagraph"/>
        <w:rPr>
          <w:del w:id="1606" w:author="Quoc Nguyen" w:date="2018-12-12T10:20:00Z"/>
          <w:noProof/>
          <w:lang w:val="en-US" w:eastAsia="zh-CN"/>
        </w:rPr>
        <w:pPrChange w:id="1607" w:author="cong an ngo" w:date="2018-12-12T12:07:00Z">
          <w:pPr>
            <w:spacing w:after="120" w:line="360" w:lineRule="auto"/>
          </w:pPr>
        </w:pPrChange>
      </w:pPr>
      <w:del w:id="1608" w:author="Quoc Nguyen" w:date="2018-12-12T10:20:00Z">
        <w:r w:rsidRPr="002376B7" w:rsidDel="00634EFD">
          <w:rPr>
            <w:noProof/>
            <w:lang w:val="en-US" w:eastAsia="zh-CN"/>
          </w:rPr>
          <w:drawing>
            <wp:inline distT="0" distB="0" distL="0" distR="0" wp14:anchorId="02EB3147" wp14:editId="7F058ECA">
              <wp:extent cx="6837642" cy="1516778"/>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586" b="49748"/>
                      <a:stretch/>
                    </pic:blipFill>
                    <pic:spPr bwMode="auto">
                      <a:xfrm>
                        <a:off x="0" y="0"/>
                        <a:ext cx="6840220" cy="1517350"/>
                      </a:xfrm>
                      <a:prstGeom prst="rect">
                        <a:avLst/>
                      </a:prstGeom>
                      <a:ln>
                        <a:noFill/>
                      </a:ln>
                      <a:extLst>
                        <a:ext uri="{53640926-AAD7-44D8-BBD7-CCE9431645EC}">
                          <a14:shadowObscured xmlns:a14="http://schemas.microsoft.com/office/drawing/2010/main"/>
                        </a:ext>
                      </a:extLst>
                    </pic:spPr>
                  </pic:pic>
                </a:graphicData>
              </a:graphic>
            </wp:inline>
          </w:drawing>
        </w:r>
      </w:del>
    </w:p>
    <w:p w14:paraId="148AC84B" w14:textId="69B8DA49" w:rsidR="00BA2681" w:rsidRPr="002376B7" w:rsidDel="00634EFD" w:rsidRDefault="001C3533">
      <w:pPr>
        <w:pStyle w:val="ListParagraph"/>
        <w:rPr>
          <w:del w:id="1609" w:author="Quoc Nguyen" w:date="2018-12-12T10:20:00Z"/>
          <w:lang w:val="en-US"/>
        </w:rPr>
        <w:pPrChange w:id="1610" w:author="cong an ngo" w:date="2018-12-12T12:07:00Z">
          <w:pPr>
            <w:spacing w:after="120" w:line="360" w:lineRule="auto"/>
          </w:pPr>
        </w:pPrChange>
      </w:pPr>
      <w:del w:id="1611" w:author="Quoc Nguyen" w:date="2018-12-12T10:20:00Z">
        <w:r w:rsidRPr="002376B7" w:rsidDel="00634EFD">
          <w:rPr>
            <w:lang w:val="en-US"/>
          </w:rPr>
          <w:delText>Controller:</w:delText>
        </w:r>
      </w:del>
    </w:p>
    <w:p w14:paraId="025502DB" w14:textId="71B71784" w:rsidR="001C3533" w:rsidRPr="002376B7" w:rsidDel="00634EFD" w:rsidRDefault="001C3533">
      <w:pPr>
        <w:pStyle w:val="ListParagraph"/>
        <w:rPr>
          <w:del w:id="1612" w:author="Quoc Nguyen" w:date="2018-12-12T10:20:00Z"/>
          <w:color w:val="000000"/>
          <w:sz w:val="19"/>
          <w:szCs w:val="19"/>
          <w:lang w:val="en-US"/>
        </w:rPr>
        <w:pPrChange w:id="1613" w:author="cong an ngo" w:date="2018-12-12T12:07:00Z">
          <w:pPr>
            <w:autoSpaceDE w:val="0"/>
            <w:autoSpaceDN w:val="0"/>
            <w:adjustRightInd w:val="0"/>
            <w:spacing w:after="120" w:line="360" w:lineRule="auto"/>
          </w:pPr>
        </w:pPrChange>
      </w:pPr>
      <w:del w:id="1614" w:author="Quoc Nguyen" w:date="2018-12-12T10:20:00Z">
        <w:r w:rsidRPr="002376B7" w:rsidDel="00634EFD">
          <w:rPr>
            <w:color w:val="0000FF"/>
            <w:sz w:val="19"/>
            <w:szCs w:val="19"/>
            <w:lang w:val="en-US"/>
          </w:rPr>
          <w:delText>public</w:delText>
        </w:r>
        <w:r w:rsidRPr="002376B7" w:rsidDel="00634EFD">
          <w:rPr>
            <w:color w:val="000000"/>
            <w:sz w:val="19"/>
            <w:szCs w:val="19"/>
            <w:lang w:val="en-US"/>
          </w:rPr>
          <w:delText xml:space="preserve"> </w:delText>
        </w:r>
        <w:r w:rsidRPr="002376B7" w:rsidDel="00634EFD">
          <w:rPr>
            <w:color w:val="2B91AF"/>
            <w:sz w:val="19"/>
            <w:szCs w:val="19"/>
            <w:lang w:val="en-US"/>
          </w:rPr>
          <w:delText>ActionResult</w:delText>
        </w:r>
        <w:r w:rsidRPr="002376B7" w:rsidDel="00634EFD">
          <w:rPr>
            <w:color w:val="000000"/>
            <w:sz w:val="19"/>
            <w:szCs w:val="19"/>
            <w:lang w:val="en-US"/>
          </w:rPr>
          <w:delText xml:space="preserve"> Index()</w:delText>
        </w:r>
      </w:del>
    </w:p>
    <w:p w14:paraId="125B4DA6" w14:textId="180E09FB" w:rsidR="001C3533" w:rsidRPr="002376B7" w:rsidDel="00634EFD" w:rsidRDefault="001C3533">
      <w:pPr>
        <w:pStyle w:val="ListParagraph"/>
        <w:rPr>
          <w:del w:id="1615" w:author="Quoc Nguyen" w:date="2018-12-12T10:20:00Z"/>
          <w:color w:val="000000"/>
          <w:sz w:val="19"/>
          <w:szCs w:val="19"/>
          <w:lang w:val="en-US"/>
        </w:rPr>
        <w:pPrChange w:id="1616" w:author="cong an ngo" w:date="2018-12-12T12:07:00Z">
          <w:pPr>
            <w:autoSpaceDE w:val="0"/>
            <w:autoSpaceDN w:val="0"/>
            <w:adjustRightInd w:val="0"/>
            <w:spacing w:after="120" w:line="360" w:lineRule="auto"/>
          </w:pPr>
        </w:pPrChange>
      </w:pPr>
      <w:del w:id="1617" w:author="Quoc Nguyen" w:date="2018-12-12T10:20:00Z">
        <w:r w:rsidRPr="002376B7" w:rsidDel="00634EFD">
          <w:rPr>
            <w:color w:val="000000"/>
            <w:sz w:val="19"/>
            <w:szCs w:val="19"/>
            <w:lang w:val="en-US"/>
          </w:rPr>
          <w:delText xml:space="preserve">        {</w:delText>
        </w:r>
      </w:del>
    </w:p>
    <w:p w14:paraId="53BE94B9" w14:textId="6E6C9B7E" w:rsidR="001C3533" w:rsidRPr="002376B7" w:rsidDel="00634EFD" w:rsidRDefault="001C3533">
      <w:pPr>
        <w:pStyle w:val="ListParagraph"/>
        <w:rPr>
          <w:del w:id="1618" w:author="Quoc Nguyen" w:date="2018-12-12T10:20:00Z"/>
          <w:color w:val="000000"/>
          <w:sz w:val="19"/>
          <w:szCs w:val="19"/>
          <w:lang w:val="en-US"/>
        </w:rPr>
        <w:pPrChange w:id="1619" w:author="cong an ngo" w:date="2018-12-12T12:07:00Z">
          <w:pPr>
            <w:autoSpaceDE w:val="0"/>
            <w:autoSpaceDN w:val="0"/>
            <w:adjustRightInd w:val="0"/>
            <w:spacing w:after="120" w:line="360" w:lineRule="auto"/>
          </w:pPr>
        </w:pPrChange>
      </w:pPr>
      <w:del w:id="1620" w:author="Quoc Nguyen" w:date="2018-12-12T10:20:00Z">
        <w:r w:rsidRPr="002376B7" w:rsidDel="00634EFD">
          <w:rPr>
            <w:color w:val="000000"/>
            <w:sz w:val="19"/>
            <w:szCs w:val="19"/>
            <w:lang w:val="en-US"/>
          </w:rPr>
          <w:delText xml:space="preserve">            </w:delText>
        </w:r>
        <w:r w:rsidRPr="002376B7" w:rsidDel="00634EFD">
          <w:rPr>
            <w:color w:val="2B91AF"/>
            <w:sz w:val="19"/>
            <w:szCs w:val="19"/>
            <w:lang w:val="en-US"/>
          </w:rPr>
          <w:delText>Dashboard</w:delText>
        </w:r>
        <w:r w:rsidRPr="002376B7" w:rsidDel="00634EFD">
          <w:rPr>
            <w:color w:val="000000"/>
            <w:sz w:val="19"/>
            <w:szCs w:val="19"/>
            <w:lang w:val="en-US"/>
          </w:rPr>
          <w:delText xml:space="preserve"> model = </w:delText>
        </w:r>
        <w:r w:rsidRPr="002376B7" w:rsidDel="00634EFD">
          <w:rPr>
            <w:color w:val="2B91AF"/>
            <w:sz w:val="19"/>
            <w:szCs w:val="19"/>
            <w:lang w:val="en-US"/>
          </w:rPr>
          <w:delText>IndexAdmin</w:delText>
        </w:r>
        <w:r w:rsidRPr="002376B7" w:rsidDel="00634EFD">
          <w:rPr>
            <w:color w:val="000000"/>
            <w:sz w:val="19"/>
            <w:szCs w:val="19"/>
            <w:lang w:val="en-US"/>
          </w:rPr>
          <w:delText>.GetItem();</w:delText>
        </w:r>
      </w:del>
    </w:p>
    <w:p w14:paraId="515C6F9F" w14:textId="3660819C" w:rsidR="001C3533" w:rsidRPr="002376B7" w:rsidDel="00634EFD" w:rsidRDefault="001C3533">
      <w:pPr>
        <w:pStyle w:val="ListParagraph"/>
        <w:rPr>
          <w:del w:id="1621" w:author="Quoc Nguyen" w:date="2018-12-12T10:20:00Z"/>
          <w:color w:val="000000"/>
          <w:sz w:val="19"/>
          <w:szCs w:val="19"/>
          <w:lang w:val="en-US"/>
        </w:rPr>
        <w:pPrChange w:id="1622" w:author="cong an ngo" w:date="2018-12-12T12:07:00Z">
          <w:pPr>
            <w:autoSpaceDE w:val="0"/>
            <w:autoSpaceDN w:val="0"/>
            <w:adjustRightInd w:val="0"/>
            <w:spacing w:after="120" w:line="360" w:lineRule="auto"/>
          </w:pPr>
        </w:pPrChange>
      </w:pPr>
      <w:del w:id="1623" w:author="Quoc Nguyen" w:date="2018-12-12T10:20:00Z">
        <w:r w:rsidRPr="002376B7" w:rsidDel="00634EFD">
          <w:rPr>
            <w:color w:val="000000"/>
            <w:sz w:val="19"/>
            <w:szCs w:val="19"/>
            <w:lang w:val="en-US"/>
          </w:rPr>
          <w:delText xml:space="preserve">            </w:delText>
        </w:r>
        <w:r w:rsidRPr="002376B7" w:rsidDel="00634EFD">
          <w:rPr>
            <w:color w:val="2B91AF"/>
            <w:sz w:val="19"/>
            <w:szCs w:val="19"/>
            <w:lang w:val="en-US"/>
          </w:rPr>
          <w:delText>List</w:delText>
        </w:r>
        <w:r w:rsidRPr="002376B7" w:rsidDel="00634EFD">
          <w:rPr>
            <w:color w:val="000000"/>
            <w:sz w:val="19"/>
            <w:szCs w:val="19"/>
            <w:lang w:val="en-US"/>
          </w:rPr>
          <w:delText>&lt;</w:delText>
        </w:r>
        <w:r w:rsidRPr="002376B7" w:rsidDel="00634EFD">
          <w:rPr>
            <w:color w:val="2B91AF"/>
            <w:sz w:val="19"/>
            <w:szCs w:val="19"/>
            <w:lang w:val="en-US"/>
          </w:rPr>
          <w:delText>DataPoint</w:delText>
        </w:r>
        <w:r w:rsidRPr="002376B7" w:rsidDel="00634EFD">
          <w:rPr>
            <w:color w:val="000000"/>
            <w:sz w:val="19"/>
            <w:szCs w:val="19"/>
            <w:lang w:val="en-US"/>
          </w:rPr>
          <w:delText xml:space="preserve">&gt; dataPoints = </w:delText>
        </w:r>
        <w:r w:rsidRPr="002376B7" w:rsidDel="00634EFD">
          <w:rPr>
            <w:color w:val="0000FF"/>
            <w:sz w:val="19"/>
            <w:szCs w:val="19"/>
            <w:lang w:val="en-US"/>
          </w:rPr>
          <w:delText>new</w:delText>
        </w:r>
        <w:r w:rsidRPr="002376B7" w:rsidDel="00634EFD">
          <w:rPr>
            <w:color w:val="000000"/>
            <w:sz w:val="19"/>
            <w:szCs w:val="19"/>
            <w:lang w:val="en-US"/>
          </w:rPr>
          <w:delText xml:space="preserve"> </w:delText>
        </w:r>
        <w:r w:rsidRPr="002376B7" w:rsidDel="00634EFD">
          <w:rPr>
            <w:color w:val="2B91AF"/>
            <w:sz w:val="19"/>
            <w:szCs w:val="19"/>
            <w:lang w:val="en-US"/>
          </w:rPr>
          <w:delText>List</w:delText>
        </w:r>
        <w:r w:rsidRPr="002376B7" w:rsidDel="00634EFD">
          <w:rPr>
            <w:color w:val="000000"/>
            <w:sz w:val="19"/>
            <w:szCs w:val="19"/>
            <w:lang w:val="en-US"/>
          </w:rPr>
          <w:delText>&lt;</w:delText>
        </w:r>
        <w:r w:rsidRPr="002376B7" w:rsidDel="00634EFD">
          <w:rPr>
            <w:color w:val="2B91AF"/>
            <w:sz w:val="19"/>
            <w:szCs w:val="19"/>
            <w:lang w:val="en-US"/>
          </w:rPr>
          <w:delText>DataPoint</w:delText>
        </w:r>
        <w:r w:rsidRPr="002376B7" w:rsidDel="00634EFD">
          <w:rPr>
            <w:color w:val="000000"/>
            <w:sz w:val="19"/>
            <w:szCs w:val="19"/>
            <w:lang w:val="en-US"/>
          </w:rPr>
          <w:delText>&gt;();</w:delText>
        </w:r>
      </w:del>
    </w:p>
    <w:p w14:paraId="62330E9C" w14:textId="04CA5935" w:rsidR="001C3533" w:rsidRPr="002376B7" w:rsidDel="00634EFD" w:rsidRDefault="001C3533">
      <w:pPr>
        <w:pStyle w:val="ListParagraph"/>
        <w:rPr>
          <w:del w:id="1624" w:author="Quoc Nguyen" w:date="2018-12-12T10:20:00Z"/>
          <w:color w:val="000000"/>
          <w:sz w:val="19"/>
          <w:szCs w:val="19"/>
          <w:lang w:val="en-US"/>
        </w:rPr>
        <w:pPrChange w:id="1625" w:author="cong an ngo" w:date="2018-12-12T12:07:00Z">
          <w:pPr>
            <w:autoSpaceDE w:val="0"/>
            <w:autoSpaceDN w:val="0"/>
            <w:adjustRightInd w:val="0"/>
            <w:spacing w:after="120" w:line="360" w:lineRule="auto"/>
          </w:pPr>
        </w:pPrChange>
      </w:pPr>
      <w:del w:id="1626"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var</w:delText>
        </w:r>
        <w:r w:rsidRPr="002376B7" w:rsidDel="00634EFD">
          <w:rPr>
            <w:color w:val="000000"/>
            <w:sz w:val="19"/>
            <w:szCs w:val="19"/>
            <w:lang w:val="en-US"/>
          </w:rPr>
          <w:delText xml:space="preserve"> listpost= db.USP_GetPostCountBydate();</w:delText>
        </w:r>
      </w:del>
    </w:p>
    <w:p w14:paraId="5BC46D6F" w14:textId="5F687CDE" w:rsidR="001C3533" w:rsidRPr="002376B7" w:rsidDel="00634EFD" w:rsidRDefault="001C3533">
      <w:pPr>
        <w:pStyle w:val="ListParagraph"/>
        <w:rPr>
          <w:del w:id="1627" w:author="Quoc Nguyen" w:date="2018-12-12T10:20:00Z"/>
          <w:color w:val="000000"/>
          <w:sz w:val="19"/>
          <w:szCs w:val="19"/>
          <w:lang w:val="en-US"/>
        </w:rPr>
        <w:pPrChange w:id="1628" w:author="cong an ngo" w:date="2018-12-12T12:07:00Z">
          <w:pPr>
            <w:autoSpaceDE w:val="0"/>
            <w:autoSpaceDN w:val="0"/>
            <w:adjustRightInd w:val="0"/>
            <w:spacing w:after="120" w:line="360" w:lineRule="auto"/>
          </w:pPr>
        </w:pPrChange>
      </w:pPr>
      <w:del w:id="1629"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foreach</w:delText>
        </w:r>
        <w:r w:rsidRPr="002376B7" w:rsidDel="00634EFD">
          <w:rPr>
            <w:color w:val="000000"/>
            <w:sz w:val="19"/>
            <w:szCs w:val="19"/>
            <w:lang w:val="en-US"/>
          </w:rPr>
          <w:delText>(</w:delText>
        </w:r>
        <w:r w:rsidRPr="002376B7" w:rsidDel="00634EFD">
          <w:rPr>
            <w:color w:val="2B91AF"/>
            <w:sz w:val="19"/>
            <w:szCs w:val="19"/>
            <w:lang w:val="en-US"/>
          </w:rPr>
          <w:delText>USP_GetPostCountBydate_Result</w:delText>
        </w:r>
        <w:r w:rsidRPr="002376B7" w:rsidDel="00634EFD">
          <w:rPr>
            <w:color w:val="000000"/>
            <w:sz w:val="19"/>
            <w:szCs w:val="19"/>
            <w:lang w:val="en-US"/>
          </w:rPr>
          <w:delText xml:space="preserve"> a </w:delText>
        </w:r>
        <w:r w:rsidRPr="002376B7" w:rsidDel="00634EFD">
          <w:rPr>
            <w:color w:val="0000FF"/>
            <w:sz w:val="19"/>
            <w:szCs w:val="19"/>
            <w:lang w:val="en-US"/>
          </w:rPr>
          <w:delText>in</w:delText>
        </w:r>
        <w:r w:rsidRPr="002376B7" w:rsidDel="00634EFD">
          <w:rPr>
            <w:color w:val="000000"/>
            <w:sz w:val="19"/>
            <w:szCs w:val="19"/>
            <w:lang w:val="en-US"/>
          </w:rPr>
          <w:delText xml:space="preserve"> listpost)</w:delText>
        </w:r>
      </w:del>
    </w:p>
    <w:p w14:paraId="19A71158" w14:textId="468B4623" w:rsidR="001C3533" w:rsidRPr="002376B7" w:rsidDel="00634EFD" w:rsidRDefault="001C3533">
      <w:pPr>
        <w:pStyle w:val="ListParagraph"/>
        <w:rPr>
          <w:del w:id="1630" w:author="Quoc Nguyen" w:date="2018-12-12T10:20:00Z"/>
          <w:color w:val="000000"/>
          <w:sz w:val="19"/>
          <w:szCs w:val="19"/>
          <w:lang w:val="en-US"/>
        </w:rPr>
        <w:pPrChange w:id="1631" w:author="cong an ngo" w:date="2018-12-12T12:07:00Z">
          <w:pPr>
            <w:autoSpaceDE w:val="0"/>
            <w:autoSpaceDN w:val="0"/>
            <w:adjustRightInd w:val="0"/>
            <w:spacing w:after="120" w:line="360" w:lineRule="auto"/>
          </w:pPr>
        </w:pPrChange>
      </w:pPr>
      <w:del w:id="1632" w:author="Quoc Nguyen" w:date="2018-12-12T10:20:00Z">
        <w:r w:rsidRPr="002376B7" w:rsidDel="00634EFD">
          <w:rPr>
            <w:color w:val="000000"/>
            <w:sz w:val="19"/>
            <w:szCs w:val="19"/>
            <w:lang w:val="en-US"/>
          </w:rPr>
          <w:delText xml:space="preserve">            {</w:delText>
        </w:r>
      </w:del>
    </w:p>
    <w:p w14:paraId="39512487" w14:textId="04D3313D" w:rsidR="001C3533" w:rsidRPr="002376B7" w:rsidDel="00634EFD" w:rsidRDefault="001C3533">
      <w:pPr>
        <w:pStyle w:val="ListParagraph"/>
        <w:rPr>
          <w:del w:id="1633" w:author="Quoc Nguyen" w:date="2018-12-12T10:20:00Z"/>
          <w:color w:val="000000"/>
          <w:sz w:val="19"/>
          <w:szCs w:val="19"/>
          <w:lang w:val="en-US"/>
        </w:rPr>
        <w:pPrChange w:id="1634" w:author="cong an ngo" w:date="2018-12-12T12:07:00Z">
          <w:pPr>
            <w:autoSpaceDE w:val="0"/>
            <w:autoSpaceDN w:val="0"/>
            <w:adjustRightInd w:val="0"/>
            <w:spacing w:after="120" w:line="360" w:lineRule="auto"/>
          </w:pPr>
        </w:pPrChange>
      </w:pPr>
      <w:del w:id="1635" w:author="Quoc Nguyen" w:date="2018-12-12T10:20:00Z">
        <w:r w:rsidRPr="002376B7" w:rsidDel="00634EFD">
          <w:rPr>
            <w:color w:val="000000"/>
            <w:sz w:val="19"/>
            <w:szCs w:val="19"/>
            <w:lang w:val="en-US"/>
          </w:rPr>
          <w:delText xml:space="preserve">                dataPoints.Add(</w:delText>
        </w:r>
        <w:r w:rsidRPr="002376B7" w:rsidDel="00634EFD">
          <w:rPr>
            <w:color w:val="0000FF"/>
            <w:sz w:val="19"/>
            <w:szCs w:val="19"/>
            <w:lang w:val="en-US"/>
          </w:rPr>
          <w:delText>new</w:delText>
        </w:r>
        <w:r w:rsidRPr="002376B7" w:rsidDel="00634EFD">
          <w:rPr>
            <w:color w:val="000000"/>
            <w:sz w:val="19"/>
            <w:szCs w:val="19"/>
            <w:lang w:val="en-US"/>
          </w:rPr>
          <w:delText xml:space="preserve"> </w:delText>
        </w:r>
        <w:r w:rsidRPr="002376B7" w:rsidDel="00634EFD">
          <w:rPr>
            <w:color w:val="2B91AF"/>
            <w:sz w:val="19"/>
            <w:szCs w:val="19"/>
            <w:lang w:val="en-US"/>
          </w:rPr>
          <w:delText>DataPoint</w:delText>
        </w:r>
        <w:r w:rsidRPr="002376B7" w:rsidDel="00634EFD">
          <w:rPr>
            <w:color w:val="000000"/>
            <w:sz w:val="19"/>
            <w:szCs w:val="19"/>
            <w:lang w:val="en-US"/>
          </w:rPr>
          <w:delText>(</w:delText>
        </w:r>
        <w:r w:rsidRPr="002376B7" w:rsidDel="00634EFD">
          <w:rPr>
            <w:color w:val="2B91AF"/>
            <w:sz w:val="19"/>
            <w:szCs w:val="19"/>
            <w:lang w:val="en-US"/>
          </w:rPr>
          <w:delText>String</w:delText>
        </w:r>
        <w:r w:rsidRPr="002376B7" w:rsidDel="00634EFD">
          <w:rPr>
            <w:color w:val="000000"/>
            <w:sz w:val="19"/>
            <w:szCs w:val="19"/>
            <w:lang w:val="en-US"/>
          </w:rPr>
          <w:delText>.Format(</w:delText>
        </w:r>
        <w:r w:rsidRPr="002376B7" w:rsidDel="00634EFD">
          <w:rPr>
            <w:color w:val="A31515"/>
            <w:sz w:val="19"/>
            <w:szCs w:val="19"/>
            <w:lang w:val="en-US"/>
          </w:rPr>
          <w:delText>"{0:d}"</w:delText>
        </w:r>
        <w:r w:rsidRPr="002376B7" w:rsidDel="00634EFD">
          <w:rPr>
            <w:color w:val="000000"/>
            <w:sz w:val="19"/>
            <w:szCs w:val="19"/>
            <w:lang w:val="en-US"/>
          </w:rPr>
          <w:delText xml:space="preserve">, a.date), </w:delText>
        </w:r>
        <w:r w:rsidRPr="002376B7" w:rsidDel="00634EFD">
          <w:rPr>
            <w:color w:val="2B91AF"/>
            <w:sz w:val="19"/>
            <w:szCs w:val="19"/>
            <w:lang w:val="en-US"/>
          </w:rPr>
          <w:delText>Convert</w:delText>
        </w:r>
        <w:r w:rsidRPr="002376B7" w:rsidDel="00634EFD">
          <w:rPr>
            <w:color w:val="000000"/>
            <w:sz w:val="19"/>
            <w:szCs w:val="19"/>
            <w:lang w:val="en-US"/>
          </w:rPr>
          <w:delText>.ToDouble( a.count)));</w:delText>
        </w:r>
      </w:del>
    </w:p>
    <w:p w14:paraId="78F3146C" w14:textId="3514937A" w:rsidR="001C3533" w:rsidRPr="002376B7" w:rsidDel="00634EFD" w:rsidRDefault="001C3533">
      <w:pPr>
        <w:pStyle w:val="ListParagraph"/>
        <w:rPr>
          <w:del w:id="1636" w:author="Quoc Nguyen" w:date="2018-12-12T10:20:00Z"/>
          <w:color w:val="000000"/>
          <w:sz w:val="19"/>
          <w:szCs w:val="19"/>
          <w:lang w:val="en-US"/>
        </w:rPr>
        <w:pPrChange w:id="1637" w:author="cong an ngo" w:date="2018-12-12T12:07:00Z">
          <w:pPr>
            <w:autoSpaceDE w:val="0"/>
            <w:autoSpaceDN w:val="0"/>
            <w:adjustRightInd w:val="0"/>
            <w:spacing w:after="120" w:line="360" w:lineRule="auto"/>
          </w:pPr>
        </w:pPrChange>
      </w:pPr>
      <w:del w:id="1638" w:author="Quoc Nguyen" w:date="2018-12-12T10:20:00Z">
        <w:r w:rsidRPr="002376B7" w:rsidDel="00634EFD">
          <w:rPr>
            <w:color w:val="000000"/>
            <w:sz w:val="19"/>
            <w:szCs w:val="19"/>
            <w:lang w:val="en-US"/>
          </w:rPr>
          <w:delText xml:space="preserve">            }</w:delText>
        </w:r>
      </w:del>
    </w:p>
    <w:p w14:paraId="20637B15" w14:textId="716A9080" w:rsidR="001C3533" w:rsidRPr="002376B7" w:rsidDel="00634EFD" w:rsidRDefault="001C3533">
      <w:pPr>
        <w:pStyle w:val="ListParagraph"/>
        <w:rPr>
          <w:del w:id="1639" w:author="Quoc Nguyen" w:date="2018-12-12T10:20:00Z"/>
          <w:color w:val="000000"/>
          <w:sz w:val="19"/>
          <w:szCs w:val="19"/>
          <w:lang w:val="en-US"/>
        </w:rPr>
        <w:pPrChange w:id="1640" w:author="cong an ngo" w:date="2018-12-12T12:07:00Z">
          <w:pPr>
            <w:autoSpaceDE w:val="0"/>
            <w:autoSpaceDN w:val="0"/>
            <w:adjustRightInd w:val="0"/>
            <w:spacing w:after="120" w:line="360" w:lineRule="auto"/>
          </w:pPr>
        </w:pPrChange>
      </w:pPr>
      <w:del w:id="1641" w:author="Quoc Nguyen" w:date="2018-12-12T10:20:00Z">
        <w:r w:rsidRPr="002376B7" w:rsidDel="00634EFD">
          <w:rPr>
            <w:color w:val="000000"/>
            <w:sz w:val="19"/>
            <w:szCs w:val="19"/>
            <w:lang w:val="en-US"/>
          </w:rPr>
          <w:delText xml:space="preserve">           </w:delText>
        </w:r>
      </w:del>
    </w:p>
    <w:p w14:paraId="2375943F" w14:textId="20366EE5" w:rsidR="001C3533" w:rsidRPr="002376B7" w:rsidDel="00634EFD" w:rsidRDefault="001C3533">
      <w:pPr>
        <w:pStyle w:val="ListParagraph"/>
        <w:rPr>
          <w:del w:id="1642" w:author="Quoc Nguyen" w:date="2018-12-12T10:20:00Z"/>
          <w:color w:val="000000"/>
          <w:sz w:val="19"/>
          <w:szCs w:val="19"/>
          <w:lang w:val="en-US"/>
        </w:rPr>
        <w:pPrChange w:id="1643" w:author="cong an ngo" w:date="2018-12-12T12:07:00Z">
          <w:pPr>
            <w:autoSpaceDE w:val="0"/>
            <w:autoSpaceDN w:val="0"/>
            <w:adjustRightInd w:val="0"/>
            <w:spacing w:after="120" w:line="360" w:lineRule="auto"/>
          </w:pPr>
        </w:pPrChange>
      </w:pPr>
    </w:p>
    <w:p w14:paraId="70C4F087" w14:textId="30B03A55" w:rsidR="001C3533" w:rsidRPr="002376B7" w:rsidDel="00634EFD" w:rsidRDefault="001C3533">
      <w:pPr>
        <w:pStyle w:val="ListParagraph"/>
        <w:rPr>
          <w:del w:id="1644" w:author="Quoc Nguyen" w:date="2018-12-12T10:20:00Z"/>
          <w:color w:val="000000"/>
          <w:sz w:val="19"/>
          <w:szCs w:val="19"/>
          <w:lang w:val="en-US"/>
        </w:rPr>
        <w:pPrChange w:id="1645" w:author="cong an ngo" w:date="2018-12-12T12:07:00Z">
          <w:pPr>
            <w:autoSpaceDE w:val="0"/>
            <w:autoSpaceDN w:val="0"/>
            <w:adjustRightInd w:val="0"/>
            <w:spacing w:after="120" w:line="360" w:lineRule="auto"/>
          </w:pPr>
        </w:pPrChange>
      </w:pPr>
      <w:del w:id="1646" w:author="Quoc Nguyen" w:date="2018-12-12T10:20:00Z">
        <w:r w:rsidRPr="002376B7" w:rsidDel="00634EFD">
          <w:rPr>
            <w:color w:val="000000"/>
            <w:sz w:val="19"/>
            <w:szCs w:val="19"/>
            <w:lang w:val="en-US"/>
          </w:rPr>
          <w:delText xml:space="preserve">            ViewBag.DataPoints = </w:delText>
        </w:r>
        <w:r w:rsidRPr="002376B7" w:rsidDel="00634EFD">
          <w:rPr>
            <w:color w:val="2B91AF"/>
            <w:sz w:val="19"/>
            <w:szCs w:val="19"/>
            <w:lang w:val="en-US"/>
          </w:rPr>
          <w:delText>JsonConvert</w:delText>
        </w:r>
        <w:r w:rsidRPr="002376B7" w:rsidDel="00634EFD">
          <w:rPr>
            <w:color w:val="000000"/>
            <w:sz w:val="19"/>
            <w:szCs w:val="19"/>
            <w:lang w:val="en-US"/>
          </w:rPr>
          <w:delText>.SerializeObject(dataPoints);</w:delText>
        </w:r>
      </w:del>
    </w:p>
    <w:p w14:paraId="4E4C5B5C" w14:textId="6981474E" w:rsidR="001C3533" w:rsidRPr="002376B7" w:rsidDel="00634EFD" w:rsidRDefault="001C3533">
      <w:pPr>
        <w:pStyle w:val="ListParagraph"/>
        <w:rPr>
          <w:del w:id="1647" w:author="Quoc Nguyen" w:date="2018-12-12T10:20:00Z"/>
          <w:color w:val="000000"/>
          <w:sz w:val="19"/>
          <w:szCs w:val="19"/>
          <w:lang w:val="en-US"/>
        </w:rPr>
        <w:pPrChange w:id="1648" w:author="cong an ngo" w:date="2018-12-12T12:07:00Z">
          <w:pPr>
            <w:autoSpaceDE w:val="0"/>
            <w:autoSpaceDN w:val="0"/>
            <w:adjustRightInd w:val="0"/>
            <w:spacing w:after="120" w:line="360" w:lineRule="auto"/>
          </w:pPr>
        </w:pPrChange>
      </w:pPr>
      <w:del w:id="1649"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return</w:delText>
        </w:r>
        <w:r w:rsidRPr="002376B7" w:rsidDel="00634EFD">
          <w:rPr>
            <w:color w:val="000000"/>
            <w:sz w:val="19"/>
            <w:szCs w:val="19"/>
            <w:lang w:val="en-US"/>
          </w:rPr>
          <w:delText xml:space="preserve"> View(model);</w:delText>
        </w:r>
      </w:del>
    </w:p>
    <w:p w14:paraId="4B347945" w14:textId="1F997745" w:rsidR="001C3533" w:rsidRPr="002376B7" w:rsidDel="00634EFD" w:rsidRDefault="001C3533">
      <w:pPr>
        <w:pStyle w:val="ListParagraph"/>
        <w:rPr>
          <w:del w:id="1650" w:author="Quoc Nguyen" w:date="2018-12-12T10:20:00Z"/>
          <w:color w:val="000000"/>
          <w:sz w:val="19"/>
          <w:szCs w:val="19"/>
          <w:lang w:val="en-US"/>
        </w:rPr>
        <w:pPrChange w:id="1651" w:author="cong an ngo" w:date="2018-12-12T12:07:00Z">
          <w:pPr>
            <w:spacing w:after="120" w:line="360" w:lineRule="auto"/>
          </w:pPr>
        </w:pPrChange>
      </w:pPr>
      <w:del w:id="1652" w:author="Quoc Nguyen" w:date="2018-12-12T10:20:00Z">
        <w:r w:rsidRPr="002376B7" w:rsidDel="00634EFD">
          <w:rPr>
            <w:color w:val="000000"/>
            <w:sz w:val="19"/>
            <w:szCs w:val="19"/>
            <w:lang w:val="en-US"/>
          </w:rPr>
          <w:delText xml:space="preserve">        }</w:delText>
        </w:r>
      </w:del>
    </w:p>
    <w:p w14:paraId="6EA0F188" w14:textId="0F735A21" w:rsidR="001C3533" w:rsidRPr="002376B7" w:rsidDel="00634EFD" w:rsidRDefault="001C3533">
      <w:pPr>
        <w:pStyle w:val="ListParagraph"/>
        <w:rPr>
          <w:del w:id="1653" w:author="Quoc Nguyen" w:date="2018-12-12T10:20:00Z"/>
          <w:color w:val="000000"/>
          <w:szCs w:val="26"/>
          <w:lang w:val="en-US"/>
        </w:rPr>
        <w:pPrChange w:id="1654" w:author="cong an ngo" w:date="2018-12-12T12:07:00Z">
          <w:pPr>
            <w:spacing w:after="120" w:line="360" w:lineRule="auto"/>
          </w:pPr>
        </w:pPrChange>
      </w:pPr>
      <w:del w:id="1655" w:author="Quoc Nguyen" w:date="2018-12-12T10:20:00Z">
        <w:r w:rsidRPr="002376B7" w:rsidDel="00634EFD">
          <w:rPr>
            <w:color w:val="000000"/>
            <w:sz w:val="19"/>
            <w:szCs w:val="19"/>
            <w:lang w:val="en-US"/>
          </w:rPr>
          <w:tab/>
        </w:r>
        <w:r w:rsidRPr="002376B7" w:rsidDel="00634EFD">
          <w:rPr>
            <w:color w:val="000000"/>
            <w:szCs w:val="26"/>
            <w:lang w:val="en-US"/>
          </w:rPr>
          <w:delText>Giải thích: Phần này thống kê cơ bản như: Tổng số nhân viên, khách hàng, bài đăng, bài đăng trong ngày, đồ thị biểu diễn trong 1 tuần,..</w:delText>
        </w:r>
      </w:del>
    </w:p>
    <w:p w14:paraId="201B44F2" w14:textId="473D8B06" w:rsidR="00ED5DFF" w:rsidRPr="002376B7" w:rsidDel="00634EFD" w:rsidRDefault="00ED5DFF">
      <w:pPr>
        <w:pStyle w:val="ListParagraph"/>
        <w:rPr>
          <w:del w:id="1656" w:author="Quoc Nguyen" w:date="2018-12-12T10:20:00Z"/>
          <w:color w:val="000000"/>
          <w:szCs w:val="26"/>
          <w:lang w:val="en-US"/>
        </w:rPr>
        <w:pPrChange w:id="1657" w:author="cong an ngo" w:date="2018-12-12T12:07:00Z">
          <w:pPr>
            <w:spacing w:after="120" w:line="360" w:lineRule="auto"/>
          </w:pPr>
        </w:pPrChange>
      </w:pPr>
      <w:del w:id="1658" w:author="Quoc Nguyen" w:date="2018-12-12T10:20:00Z">
        <w:r w:rsidRPr="002376B7" w:rsidDel="00634EFD">
          <w:rPr>
            <w:color w:val="000000"/>
            <w:szCs w:val="26"/>
            <w:lang w:val="en-US"/>
          </w:rPr>
          <w:tab/>
        </w:r>
        <w:r w:rsidRPr="002376B7" w:rsidDel="00634EFD">
          <w:rPr>
            <w:color w:val="000000"/>
            <w:szCs w:val="26"/>
            <w:lang w:val="en-US"/>
          </w:rPr>
          <w:tab/>
          <w:delText>Xem thông tin Admin đang đăng nhập</w:delText>
        </w:r>
      </w:del>
    </w:p>
    <w:p w14:paraId="320A7B1F" w14:textId="19D48CB0" w:rsidR="00385993" w:rsidRPr="002376B7" w:rsidDel="00634EFD" w:rsidRDefault="00385993">
      <w:pPr>
        <w:pStyle w:val="ListParagraph"/>
        <w:rPr>
          <w:del w:id="1659" w:author="Quoc Nguyen" w:date="2018-12-12T10:20:00Z"/>
          <w:color w:val="000000"/>
          <w:szCs w:val="26"/>
          <w:lang w:val="en-US"/>
        </w:rPr>
        <w:pPrChange w:id="1660" w:author="cong an ngo" w:date="2018-12-12T12:07:00Z">
          <w:pPr>
            <w:spacing w:after="120" w:line="360" w:lineRule="auto"/>
          </w:pPr>
        </w:pPrChange>
      </w:pPr>
      <w:del w:id="1661" w:author="Quoc Nguyen" w:date="2018-12-12T10:20:00Z">
        <w:r w:rsidRPr="002376B7" w:rsidDel="00634EFD">
          <w:rPr>
            <w:color w:val="000000"/>
            <w:szCs w:val="26"/>
            <w:lang w:val="en-US"/>
          </w:rPr>
          <w:tab/>
          <w:delText>Stored P lấy dữ liệu lên cho đồ thị:</w:delText>
        </w:r>
      </w:del>
    </w:p>
    <w:p w14:paraId="1DEB5977" w14:textId="0A25FFE7" w:rsidR="005E1162" w:rsidRPr="002376B7" w:rsidDel="00634EFD" w:rsidRDefault="005E1162">
      <w:pPr>
        <w:pStyle w:val="ListParagraph"/>
        <w:rPr>
          <w:del w:id="1662" w:author="Quoc Nguyen" w:date="2018-12-12T10:20:00Z"/>
          <w:color w:val="000000"/>
          <w:szCs w:val="26"/>
          <w:lang w:val="en-US"/>
        </w:rPr>
        <w:pPrChange w:id="1663" w:author="cong an ngo" w:date="2018-12-12T12:07:00Z">
          <w:pPr>
            <w:spacing w:after="120" w:line="360" w:lineRule="auto"/>
          </w:pPr>
        </w:pPrChange>
      </w:pPr>
      <w:del w:id="1664" w:author="Quoc Nguyen" w:date="2018-12-12T10:20:00Z">
        <w:r w:rsidRPr="002376B7" w:rsidDel="00634EFD">
          <w:rPr>
            <w:color w:val="000000"/>
            <w:szCs w:val="26"/>
            <w:lang w:val="en-US"/>
          </w:rPr>
          <w:delText>USE [RealEstateWebsite]</w:delText>
        </w:r>
      </w:del>
    </w:p>
    <w:p w14:paraId="68D3DCCE" w14:textId="6ED6EABA" w:rsidR="005E1162" w:rsidRPr="002376B7" w:rsidDel="00634EFD" w:rsidRDefault="005E1162">
      <w:pPr>
        <w:pStyle w:val="ListParagraph"/>
        <w:rPr>
          <w:del w:id="1665" w:author="Quoc Nguyen" w:date="2018-12-12T10:20:00Z"/>
          <w:color w:val="000000"/>
          <w:szCs w:val="26"/>
          <w:lang w:val="en-US"/>
        </w:rPr>
        <w:pPrChange w:id="1666" w:author="cong an ngo" w:date="2018-12-12T12:07:00Z">
          <w:pPr>
            <w:spacing w:after="120" w:line="360" w:lineRule="auto"/>
          </w:pPr>
        </w:pPrChange>
      </w:pPr>
      <w:del w:id="1667" w:author="Quoc Nguyen" w:date="2018-12-12T10:20:00Z">
        <w:r w:rsidRPr="002376B7" w:rsidDel="00634EFD">
          <w:rPr>
            <w:color w:val="000000"/>
            <w:szCs w:val="26"/>
            <w:lang w:val="en-US"/>
          </w:rPr>
          <w:delText>GO</w:delText>
        </w:r>
      </w:del>
    </w:p>
    <w:p w14:paraId="1D0F4FB9" w14:textId="45F7C90C" w:rsidR="005E1162" w:rsidRPr="002376B7" w:rsidDel="00634EFD" w:rsidRDefault="005E1162">
      <w:pPr>
        <w:pStyle w:val="ListParagraph"/>
        <w:rPr>
          <w:del w:id="1668" w:author="Quoc Nguyen" w:date="2018-12-12T10:20:00Z"/>
          <w:color w:val="000000"/>
          <w:szCs w:val="26"/>
          <w:lang w:val="en-US"/>
        </w:rPr>
        <w:pPrChange w:id="1669" w:author="cong an ngo" w:date="2018-12-12T12:07:00Z">
          <w:pPr>
            <w:spacing w:after="120" w:line="360" w:lineRule="auto"/>
          </w:pPr>
        </w:pPrChange>
      </w:pPr>
    </w:p>
    <w:p w14:paraId="6F721FFB" w14:textId="4DE8A55A" w:rsidR="005E1162" w:rsidRPr="002376B7" w:rsidDel="00634EFD" w:rsidRDefault="005E1162">
      <w:pPr>
        <w:pStyle w:val="ListParagraph"/>
        <w:rPr>
          <w:del w:id="1670" w:author="Quoc Nguyen" w:date="2018-12-12T10:20:00Z"/>
          <w:color w:val="000000"/>
          <w:szCs w:val="26"/>
          <w:lang w:val="en-US"/>
        </w:rPr>
        <w:pPrChange w:id="1671" w:author="cong an ngo" w:date="2018-12-12T12:07:00Z">
          <w:pPr>
            <w:spacing w:after="120" w:line="360" w:lineRule="auto"/>
          </w:pPr>
        </w:pPrChange>
      </w:pPr>
      <w:del w:id="1672" w:author="Quoc Nguyen" w:date="2018-12-12T10:20:00Z">
        <w:r w:rsidRPr="002376B7" w:rsidDel="00634EFD">
          <w:rPr>
            <w:color w:val="000000"/>
            <w:szCs w:val="26"/>
            <w:lang w:val="en-US"/>
          </w:rPr>
          <w:delText>create proc [dbo].[USP_GetPostCountBydate]</w:delText>
        </w:r>
      </w:del>
    </w:p>
    <w:p w14:paraId="0841CDBC" w14:textId="711C5F49" w:rsidR="005E1162" w:rsidRPr="002376B7" w:rsidDel="00634EFD" w:rsidRDefault="005E1162">
      <w:pPr>
        <w:pStyle w:val="ListParagraph"/>
        <w:rPr>
          <w:del w:id="1673" w:author="Quoc Nguyen" w:date="2018-12-12T10:20:00Z"/>
          <w:color w:val="000000"/>
          <w:szCs w:val="26"/>
          <w:lang w:val="en-US"/>
        </w:rPr>
        <w:pPrChange w:id="1674" w:author="cong an ngo" w:date="2018-12-12T12:07:00Z">
          <w:pPr>
            <w:spacing w:after="120" w:line="360" w:lineRule="auto"/>
          </w:pPr>
        </w:pPrChange>
      </w:pPr>
      <w:del w:id="1675" w:author="Quoc Nguyen" w:date="2018-12-12T10:20:00Z">
        <w:r w:rsidRPr="002376B7" w:rsidDel="00634EFD">
          <w:rPr>
            <w:color w:val="000000"/>
            <w:szCs w:val="26"/>
            <w:lang w:val="en-US"/>
          </w:rPr>
          <w:delText>as</w:delText>
        </w:r>
      </w:del>
    </w:p>
    <w:p w14:paraId="5F7E47FD" w14:textId="1F40FBDC" w:rsidR="005E1162" w:rsidRPr="002376B7" w:rsidDel="00634EFD" w:rsidRDefault="005E1162">
      <w:pPr>
        <w:pStyle w:val="ListParagraph"/>
        <w:rPr>
          <w:del w:id="1676" w:author="Quoc Nguyen" w:date="2018-12-12T10:20:00Z"/>
          <w:color w:val="000000"/>
          <w:szCs w:val="26"/>
          <w:lang w:val="en-US"/>
        </w:rPr>
        <w:pPrChange w:id="1677" w:author="cong an ngo" w:date="2018-12-12T12:07:00Z">
          <w:pPr>
            <w:spacing w:after="120" w:line="360" w:lineRule="auto"/>
          </w:pPr>
        </w:pPrChange>
      </w:pPr>
      <w:del w:id="1678" w:author="Quoc Nguyen" w:date="2018-12-12T10:20:00Z">
        <w:r w:rsidRPr="002376B7" w:rsidDel="00634EFD">
          <w:rPr>
            <w:color w:val="000000"/>
            <w:szCs w:val="26"/>
            <w:lang w:val="en-US"/>
          </w:rPr>
          <w:delText>select top(10) CAST( p.PostTime AS date) as [date],count(p.Post_ID) as [count]</w:delText>
        </w:r>
      </w:del>
    </w:p>
    <w:p w14:paraId="0A9C9293" w14:textId="1B0AD96D" w:rsidR="005E1162" w:rsidRPr="002376B7" w:rsidDel="00634EFD" w:rsidRDefault="005E1162">
      <w:pPr>
        <w:pStyle w:val="ListParagraph"/>
        <w:rPr>
          <w:del w:id="1679" w:author="Quoc Nguyen" w:date="2018-12-12T10:20:00Z"/>
          <w:color w:val="000000"/>
          <w:szCs w:val="26"/>
          <w:lang w:val="en-US"/>
        </w:rPr>
        <w:pPrChange w:id="1680" w:author="cong an ngo" w:date="2018-12-12T12:07:00Z">
          <w:pPr>
            <w:spacing w:after="120" w:line="360" w:lineRule="auto"/>
          </w:pPr>
        </w:pPrChange>
      </w:pPr>
      <w:del w:id="1681" w:author="Quoc Nguyen" w:date="2018-12-12T10:20:00Z">
        <w:r w:rsidRPr="002376B7" w:rsidDel="00634EFD">
          <w:rPr>
            <w:color w:val="000000"/>
            <w:szCs w:val="26"/>
            <w:lang w:val="en-US"/>
          </w:rPr>
          <w:delText>from Post.Post p</w:delText>
        </w:r>
      </w:del>
    </w:p>
    <w:p w14:paraId="33AFC6D4" w14:textId="0A43EE69" w:rsidR="005E1162" w:rsidRPr="002376B7" w:rsidDel="00634EFD" w:rsidRDefault="005E1162">
      <w:pPr>
        <w:pStyle w:val="ListParagraph"/>
        <w:rPr>
          <w:del w:id="1682" w:author="Quoc Nguyen" w:date="2018-12-12T10:20:00Z"/>
          <w:color w:val="000000"/>
          <w:szCs w:val="26"/>
          <w:lang w:val="en-US"/>
        </w:rPr>
        <w:pPrChange w:id="1683" w:author="cong an ngo" w:date="2018-12-12T12:07:00Z">
          <w:pPr>
            <w:spacing w:after="120" w:line="360" w:lineRule="auto"/>
          </w:pPr>
        </w:pPrChange>
      </w:pPr>
      <w:del w:id="1684" w:author="Quoc Nguyen" w:date="2018-12-12T10:20:00Z">
        <w:r w:rsidRPr="002376B7" w:rsidDel="00634EFD">
          <w:rPr>
            <w:color w:val="000000"/>
            <w:szCs w:val="26"/>
            <w:lang w:val="en-US"/>
          </w:rPr>
          <w:delText>group by CAST( p.PostTime AS date)</w:delText>
        </w:r>
      </w:del>
    </w:p>
    <w:p w14:paraId="796B7A0B" w14:textId="6B1DF461" w:rsidR="005E1162" w:rsidRPr="002376B7" w:rsidDel="00634EFD" w:rsidRDefault="005E1162">
      <w:pPr>
        <w:pStyle w:val="ListParagraph"/>
        <w:rPr>
          <w:del w:id="1685" w:author="Quoc Nguyen" w:date="2018-12-12T10:20:00Z"/>
          <w:color w:val="000000"/>
          <w:szCs w:val="26"/>
          <w:lang w:val="en-US"/>
        </w:rPr>
        <w:pPrChange w:id="1686" w:author="cong an ngo" w:date="2018-12-12T12:07:00Z">
          <w:pPr>
            <w:spacing w:after="120" w:line="360" w:lineRule="auto"/>
          </w:pPr>
        </w:pPrChange>
      </w:pPr>
      <w:del w:id="1687" w:author="Quoc Nguyen" w:date="2018-12-12T10:20:00Z">
        <w:r w:rsidRPr="002376B7" w:rsidDel="00634EFD">
          <w:rPr>
            <w:color w:val="000000"/>
            <w:szCs w:val="26"/>
            <w:lang w:val="en-US"/>
          </w:rPr>
          <w:delText xml:space="preserve">order by CAST( p.PostTime AS date) desc </w:delText>
        </w:r>
      </w:del>
    </w:p>
    <w:p w14:paraId="5C0350DA" w14:textId="77351CF4" w:rsidR="005E1162" w:rsidRPr="002376B7" w:rsidDel="00634EFD" w:rsidRDefault="005E1162">
      <w:pPr>
        <w:pStyle w:val="ListParagraph"/>
        <w:rPr>
          <w:del w:id="1688" w:author="Quoc Nguyen" w:date="2018-12-12T10:20:00Z"/>
          <w:color w:val="000000"/>
          <w:szCs w:val="26"/>
          <w:lang w:val="en-US"/>
        </w:rPr>
        <w:pPrChange w:id="1689" w:author="cong an ngo" w:date="2018-12-12T12:07:00Z">
          <w:pPr>
            <w:spacing w:after="120" w:line="360" w:lineRule="auto"/>
          </w:pPr>
        </w:pPrChange>
      </w:pPr>
      <w:del w:id="1690" w:author="Quoc Nguyen" w:date="2018-12-12T10:20:00Z">
        <w:r w:rsidRPr="002376B7" w:rsidDel="00634EFD">
          <w:rPr>
            <w:color w:val="000000"/>
            <w:szCs w:val="26"/>
            <w:lang w:val="en-US"/>
          </w:rPr>
          <w:delText>GO</w:delText>
        </w:r>
      </w:del>
    </w:p>
    <w:p w14:paraId="06AB8E80" w14:textId="4BA4B640" w:rsidR="00385993" w:rsidRPr="002376B7" w:rsidDel="00634EFD" w:rsidRDefault="00385993">
      <w:pPr>
        <w:pStyle w:val="ListParagraph"/>
        <w:rPr>
          <w:del w:id="1691" w:author="Quoc Nguyen" w:date="2018-12-12T10:20:00Z"/>
          <w:color w:val="000000"/>
          <w:szCs w:val="26"/>
          <w:lang w:val="en-US"/>
        </w:rPr>
        <w:pPrChange w:id="1692" w:author="cong an ngo" w:date="2018-12-12T12:07:00Z">
          <w:pPr>
            <w:spacing w:after="120" w:line="360" w:lineRule="auto"/>
          </w:pPr>
        </w:pPrChange>
      </w:pPr>
      <w:del w:id="1693" w:author="Quoc Nguyen" w:date="2018-12-12T10:20:00Z">
        <w:r w:rsidRPr="002376B7" w:rsidDel="00634EFD">
          <w:rPr>
            <w:color w:val="000000"/>
            <w:szCs w:val="26"/>
            <w:lang w:val="en-US"/>
          </w:rPr>
          <w:delText>-------------------------------------------------------</w:delText>
        </w:r>
      </w:del>
    </w:p>
    <w:p w14:paraId="20BCF04E" w14:textId="0E8EC3F7" w:rsidR="00385993" w:rsidRPr="002376B7" w:rsidDel="00634EFD" w:rsidRDefault="00385993">
      <w:pPr>
        <w:pStyle w:val="ListParagraph"/>
        <w:rPr>
          <w:del w:id="1694" w:author="Quoc Nguyen" w:date="2018-12-12T10:20:00Z"/>
          <w:color w:val="000000"/>
          <w:szCs w:val="26"/>
          <w:lang w:val="en-US"/>
        </w:rPr>
        <w:pPrChange w:id="1695" w:author="cong an ngo" w:date="2018-12-12T12:07:00Z">
          <w:pPr>
            <w:spacing w:after="120" w:line="360" w:lineRule="auto"/>
          </w:pPr>
        </w:pPrChange>
      </w:pPr>
      <w:del w:id="1696" w:author="Quoc Nguyen" w:date="2018-12-12T10:20:00Z">
        <w:r w:rsidRPr="002376B7" w:rsidDel="00634EFD">
          <w:rPr>
            <w:noProof/>
            <w:lang w:val="en-US" w:eastAsia="zh-CN"/>
          </w:rPr>
          <w:drawing>
            <wp:anchor distT="0" distB="0" distL="114300" distR="114300" simplePos="0" relativeHeight="251658242" behindDoc="0" locked="0" layoutInCell="1" allowOverlap="1" wp14:anchorId="669FDA0B" wp14:editId="0E7605B0">
              <wp:simplePos x="0" y="0"/>
              <wp:positionH relativeFrom="column">
                <wp:posOffset>1905</wp:posOffset>
              </wp:positionH>
              <wp:positionV relativeFrom="paragraph">
                <wp:posOffset>266700</wp:posOffset>
              </wp:positionV>
              <wp:extent cx="6840220" cy="5270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1823" b="75094"/>
                      <a:stretch/>
                    </pic:blipFill>
                    <pic:spPr bwMode="auto">
                      <a:xfrm>
                        <a:off x="0" y="0"/>
                        <a:ext cx="6840220" cy="52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76B7" w:rsidDel="00634EFD">
          <w:rPr>
            <w:color w:val="000000"/>
            <w:szCs w:val="26"/>
            <w:lang w:val="en-US"/>
          </w:rPr>
          <w:delText>* Search Box</w:delText>
        </w:r>
      </w:del>
    </w:p>
    <w:p w14:paraId="2E2569BB" w14:textId="166BA20C" w:rsidR="00385993" w:rsidRPr="002376B7" w:rsidDel="00634EFD" w:rsidRDefault="00385993">
      <w:pPr>
        <w:pStyle w:val="ListParagraph"/>
        <w:rPr>
          <w:del w:id="1697" w:author="Quoc Nguyen" w:date="2018-12-12T10:20:00Z"/>
          <w:noProof/>
          <w:lang w:val="en-US" w:eastAsia="zh-CN"/>
        </w:rPr>
        <w:pPrChange w:id="1698" w:author="cong an ngo" w:date="2018-12-12T12:07:00Z">
          <w:pPr>
            <w:spacing w:after="120" w:line="360" w:lineRule="auto"/>
          </w:pPr>
        </w:pPrChange>
      </w:pPr>
    </w:p>
    <w:p w14:paraId="5C842779" w14:textId="3A3476FC" w:rsidR="00385993" w:rsidRPr="002376B7" w:rsidDel="00634EFD" w:rsidRDefault="00385993">
      <w:pPr>
        <w:pStyle w:val="ListParagraph"/>
        <w:rPr>
          <w:del w:id="1699" w:author="Quoc Nguyen" w:date="2018-12-12T10:20:00Z"/>
          <w:color w:val="000000"/>
          <w:szCs w:val="26"/>
          <w:lang w:val="en-US"/>
        </w:rPr>
        <w:pPrChange w:id="1700" w:author="cong an ngo" w:date="2018-12-12T12:07:00Z">
          <w:pPr>
            <w:spacing w:after="120" w:line="360" w:lineRule="auto"/>
          </w:pPr>
        </w:pPrChange>
      </w:pPr>
      <w:del w:id="1701" w:author="Quoc Nguyen" w:date="2018-12-12T10:20:00Z">
        <w:r w:rsidRPr="002376B7" w:rsidDel="00634EFD">
          <w:rPr>
            <w:color w:val="000000"/>
            <w:szCs w:val="26"/>
            <w:lang w:val="en-US"/>
          </w:rPr>
          <w:delText>Controller:</w:delText>
        </w:r>
      </w:del>
    </w:p>
    <w:p w14:paraId="09B5C257" w14:textId="610861A7" w:rsidR="00385993" w:rsidRPr="002376B7" w:rsidDel="00634EFD" w:rsidRDefault="00385993">
      <w:pPr>
        <w:pStyle w:val="ListParagraph"/>
        <w:rPr>
          <w:del w:id="1702" w:author="Quoc Nguyen" w:date="2018-12-12T10:20:00Z"/>
          <w:color w:val="000000"/>
          <w:sz w:val="19"/>
          <w:szCs w:val="19"/>
          <w:lang w:val="en-US"/>
        </w:rPr>
        <w:pPrChange w:id="1703" w:author="cong an ngo" w:date="2018-12-12T12:07:00Z">
          <w:pPr>
            <w:autoSpaceDE w:val="0"/>
            <w:autoSpaceDN w:val="0"/>
            <w:adjustRightInd w:val="0"/>
            <w:spacing w:after="120" w:line="360" w:lineRule="auto"/>
          </w:pPr>
        </w:pPrChange>
      </w:pPr>
      <w:del w:id="1704" w:author="Quoc Nguyen" w:date="2018-12-12T10:20:00Z">
        <w:r w:rsidRPr="002376B7" w:rsidDel="00634EFD">
          <w:rPr>
            <w:color w:val="0000FF"/>
            <w:sz w:val="19"/>
            <w:szCs w:val="19"/>
            <w:lang w:val="en-US"/>
          </w:rPr>
          <w:delText>public</w:delText>
        </w:r>
        <w:r w:rsidRPr="002376B7" w:rsidDel="00634EFD">
          <w:rPr>
            <w:color w:val="000000"/>
            <w:sz w:val="19"/>
            <w:szCs w:val="19"/>
            <w:lang w:val="en-US"/>
          </w:rPr>
          <w:delText xml:space="preserve"> </w:delText>
        </w:r>
        <w:r w:rsidRPr="002376B7" w:rsidDel="00634EFD">
          <w:rPr>
            <w:color w:val="2B91AF"/>
            <w:sz w:val="19"/>
            <w:szCs w:val="19"/>
            <w:lang w:val="en-US"/>
          </w:rPr>
          <w:delText>ActionResult</w:delText>
        </w:r>
        <w:r w:rsidRPr="002376B7" w:rsidDel="00634EFD">
          <w:rPr>
            <w:color w:val="000000"/>
            <w:sz w:val="19"/>
            <w:szCs w:val="19"/>
            <w:lang w:val="en-US"/>
          </w:rPr>
          <w:delText xml:space="preserve"> SearchResult(</w:delText>
        </w:r>
        <w:r w:rsidRPr="002376B7" w:rsidDel="00634EFD">
          <w:rPr>
            <w:color w:val="0000FF"/>
            <w:sz w:val="19"/>
            <w:szCs w:val="19"/>
            <w:lang w:val="en-US"/>
          </w:rPr>
          <w:delText>string</w:delText>
        </w:r>
        <w:r w:rsidRPr="002376B7" w:rsidDel="00634EFD">
          <w:rPr>
            <w:color w:val="000000"/>
            <w:sz w:val="19"/>
            <w:szCs w:val="19"/>
            <w:lang w:val="en-US"/>
          </w:rPr>
          <w:delText xml:space="preserve"> key, </w:delText>
        </w:r>
        <w:r w:rsidRPr="002376B7" w:rsidDel="00634EFD">
          <w:rPr>
            <w:color w:val="0000FF"/>
            <w:sz w:val="19"/>
            <w:szCs w:val="19"/>
            <w:lang w:val="en-US"/>
          </w:rPr>
          <w:delText>string</w:delText>
        </w:r>
        <w:r w:rsidRPr="002376B7" w:rsidDel="00634EFD">
          <w:rPr>
            <w:color w:val="000000"/>
            <w:sz w:val="19"/>
            <w:szCs w:val="19"/>
            <w:lang w:val="en-US"/>
          </w:rPr>
          <w:delText xml:space="preserve"> droplist)</w:delText>
        </w:r>
      </w:del>
    </w:p>
    <w:p w14:paraId="1CED31FD" w14:textId="19973F4D" w:rsidR="00385993" w:rsidRPr="002376B7" w:rsidDel="00634EFD" w:rsidRDefault="00385993">
      <w:pPr>
        <w:pStyle w:val="ListParagraph"/>
        <w:rPr>
          <w:del w:id="1705" w:author="Quoc Nguyen" w:date="2018-12-12T10:20:00Z"/>
          <w:color w:val="000000"/>
          <w:sz w:val="19"/>
          <w:szCs w:val="19"/>
          <w:lang w:val="en-US"/>
        </w:rPr>
        <w:pPrChange w:id="1706" w:author="cong an ngo" w:date="2018-12-12T12:07:00Z">
          <w:pPr>
            <w:autoSpaceDE w:val="0"/>
            <w:autoSpaceDN w:val="0"/>
            <w:adjustRightInd w:val="0"/>
            <w:spacing w:after="120" w:line="360" w:lineRule="auto"/>
          </w:pPr>
        </w:pPrChange>
      </w:pPr>
      <w:del w:id="1707" w:author="Quoc Nguyen" w:date="2018-12-12T10:20:00Z">
        <w:r w:rsidRPr="002376B7" w:rsidDel="00634EFD">
          <w:rPr>
            <w:color w:val="000000"/>
            <w:sz w:val="19"/>
            <w:szCs w:val="19"/>
            <w:lang w:val="en-US"/>
          </w:rPr>
          <w:delText xml:space="preserve">        {</w:delText>
        </w:r>
      </w:del>
    </w:p>
    <w:p w14:paraId="52A37B18" w14:textId="24719D2A" w:rsidR="00385993" w:rsidRPr="002376B7" w:rsidDel="00634EFD" w:rsidRDefault="00385993">
      <w:pPr>
        <w:pStyle w:val="ListParagraph"/>
        <w:rPr>
          <w:del w:id="1708" w:author="Quoc Nguyen" w:date="2018-12-12T10:20:00Z"/>
          <w:color w:val="000000"/>
          <w:sz w:val="19"/>
          <w:szCs w:val="19"/>
          <w:lang w:val="en-US"/>
        </w:rPr>
        <w:pPrChange w:id="1709" w:author="cong an ngo" w:date="2018-12-12T12:07:00Z">
          <w:pPr>
            <w:autoSpaceDE w:val="0"/>
            <w:autoSpaceDN w:val="0"/>
            <w:adjustRightInd w:val="0"/>
            <w:spacing w:after="120" w:line="360" w:lineRule="auto"/>
          </w:pPr>
        </w:pPrChange>
      </w:pPr>
      <w:del w:id="1710"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if</w:delText>
        </w:r>
        <w:r w:rsidRPr="002376B7" w:rsidDel="00634EFD">
          <w:rPr>
            <w:color w:val="000000"/>
            <w:sz w:val="19"/>
            <w:szCs w:val="19"/>
            <w:lang w:val="en-US"/>
          </w:rPr>
          <w:delText>(droplist==</w:delText>
        </w:r>
        <w:r w:rsidRPr="002376B7" w:rsidDel="00634EFD">
          <w:rPr>
            <w:color w:val="A31515"/>
            <w:sz w:val="19"/>
            <w:szCs w:val="19"/>
            <w:lang w:val="en-US"/>
          </w:rPr>
          <w:delText>"emp"</w:delText>
        </w:r>
        <w:r w:rsidRPr="002376B7" w:rsidDel="00634EFD">
          <w:rPr>
            <w:color w:val="000000"/>
            <w:sz w:val="19"/>
            <w:szCs w:val="19"/>
            <w:lang w:val="en-US"/>
          </w:rPr>
          <w:delText>)</w:delText>
        </w:r>
      </w:del>
    </w:p>
    <w:p w14:paraId="64B62CCC" w14:textId="35A70F9A" w:rsidR="00385993" w:rsidRPr="002376B7" w:rsidDel="00634EFD" w:rsidRDefault="00385993">
      <w:pPr>
        <w:pStyle w:val="ListParagraph"/>
        <w:rPr>
          <w:del w:id="1711" w:author="Quoc Nguyen" w:date="2018-12-12T10:20:00Z"/>
          <w:color w:val="000000"/>
          <w:sz w:val="19"/>
          <w:szCs w:val="19"/>
          <w:lang w:val="en-US"/>
        </w:rPr>
        <w:pPrChange w:id="1712" w:author="cong an ngo" w:date="2018-12-12T12:07:00Z">
          <w:pPr>
            <w:autoSpaceDE w:val="0"/>
            <w:autoSpaceDN w:val="0"/>
            <w:adjustRightInd w:val="0"/>
            <w:spacing w:after="120" w:line="360" w:lineRule="auto"/>
          </w:pPr>
        </w:pPrChange>
      </w:pPr>
      <w:del w:id="1713" w:author="Quoc Nguyen" w:date="2018-12-12T10:20:00Z">
        <w:r w:rsidRPr="002376B7" w:rsidDel="00634EFD">
          <w:rPr>
            <w:color w:val="000000"/>
            <w:sz w:val="19"/>
            <w:szCs w:val="19"/>
            <w:lang w:val="en-US"/>
          </w:rPr>
          <w:delText xml:space="preserve">            {</w:delText>
        </w:r>
      </w:del>
    </w:p>
    <w:p w14:paraId="3BE16939" w14:textId="650E5B63" w:rsidR="00385993" w:rsidRPr="002376B7" w:rsidDel="00634EFD" w:rsidRDefault="00385993">
      <w:pPr>
        <w:pStyle w:val="ListParagraph"/>
        <w:rPr>
          <w:del w:id="1714" w:author="Quoc Nguyen" w:date="2018-12-12T10:20:00Z"/>
          <w:color w:val="000000"/>
          <w:sz w:val="19"/>
          <w:szCs w:val="19"/>
          <w:lang w:val="en-US"/>
        </w:rPr>
        <w:pPrChange w:id="1715" w:author="cong an ngo" w:date="2018-12-12T12:07:00Z">
          <w:pPr>
            <w:autoSpaceDE w:val="0"/>
            <w:autoSpaceDN w:val="0"/>
            <w:adjustRightInd w:val="0"/>
            <w:spacing w:after="120" w:line="360" w:lineRule="auto"/>
          </w:pPr>
        </w:pPrChange>
      </w:pPr>
      <w:del w:id="1716" w:author="Quoc Nguyen" w:date="2018-12-12T10:20:00Z">
        <w:r w:rsidRPr="002376B7" w:rsidDel="00634EFD">
          <w:rPr>
            <w:color w:val="000000"/>
            <w:sz w:val="19"/>
            <w:szCs w:val="19"/>
            <w:lang w:val="en-US"/>
          </w:rPr>
          <w:delText xml:space="preserve">               </w:delText>
        </w:r>
      </w:del>
    </w:p>
    <w:p w14:paraId="518E84C0" w14:textId="75412CBE" w:rsidR="00385993" w:rsidRPr="002376B7" w:rsidDel="00634EFD" w:rsidRDefault="00385993">
      <w:pPr>
        <w:pStyle w:val="ListParagraph"/>
        <w:rPr>
          <w:del w:id="1717" w:author="Quoc Nguyen" w:date="2018-12-12T10:20:00Z"/>
          <w:color w:val="000000"/>
          <w:sz w:val="19"/>
          <w:szCs w:val="19"/>
          <w:lang w:val="en-US"/>
        </w:rPr>
        <w:pPrChange w:id="1718" w:author="cong an ngo" w:date="2018-12-12T12:07:00Z">
          <w:pPr>
            <w:autoSpaceDE w:val="0"/>
            <w:autoSpaceDN w:val="0"/>
            <w:adjustRightInd w:val="0"/>
            <w:spacing w:after="120" w:line="360" w:lineRule="auto"/>
          </w:pPr>
        </w:pPrChange>
      </w:pPr>
      <w:del w:id="1719"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return</w:delText>
        </w:r>
        <w:r w:rsidRPr="002376B7" w:rsidDel="00634EFD">
          <w:rPr>
            <w:color w:val="000000"/>
            <w:sz w:val="19"/>
            <w:szCs w:val="19"/>
            <w:lang w:val="en-US"/>
          </w:rPr>
          <w:delText xml:space="preserve"> RedirectToAction(</w:delText>
        </w:r>
        <w:r w:rsidRPr="002376B7" w:rsidDel="00634EFD">
          <w:rPr>
            <w:color w:val="A31515"/>
            <w:sz w:val="19"/>
            <w:szCs w:val="19"/>
            <w:lang w:val="en-US"/>
          </w:rPr>
          <w:delText>"SearchResultEmployee"</w:delText>
        </w:r>
        <w:r w:rsidRPr="002376B7" w:rsidDel="00634EFD">
          <w:rPr>
            <w:color w:val="000000"/>
            <w:sz w:val="19"/>
            <w:szCs w:val="19"/>
            <w:lang w:val="en-US"/>
          </w:rPr>
          <w:delText xml:space="preserve">, </w:delText>
        </w:r>
        <w:r w:rsidRPr="002376B7" w:rsidDel="00634EFD">
          <w:rPr>
            <w:color w:val="A31515"/>
            <w:sz w:val="19"/>
            <w:szCs w:val="19"/>
            <w:lang w:val="en-US"/>
          </w:rPr>
          <w:delText>"Search"</w:delText>
        </w:r>
        <w:r w:rsidRPr="002376B7" w:rsidDel="00634EFD">
          <w:rPr>
            <w:color w:val="000000"/>
            <w:sz w:val="19"/>
            <w:szCs w:val="19"/>
            <w:lang w:val="en-US"/>
          </w:rPr>
          <w:delText xml:space="preserve">, </w:delText>
        </w:r>
        <w:r w:rsidRPr="002376B7" w:rsidDel="00634EFD">
          <w:rPr>
            <w:color w:val="0000FF"/>
            <w:sz w:val="19"/>
            <w:szCs w:val="19"/>
            <w:lang w:val="en-US"/>
          </w:rPr>
          <w:delText>new</w:delText>
        </w:r>
        <w:r w:rsidRPr="002376B7" w:rsidDel="00634EFD">
          <w:rPr>
            <w:color w:val="000000"/>
            <w:sz w:val="19"/>
            <w:szCs w:val="19"/>
            <w:lang w:val="en-US"/>
          </w:rPr>
          <w:delText xml:space="preserve"> { key = key});</w:delText>
        </w:r>
      </w:del>
    </w:p>
    <w:p w14:paraId="638799CE" w14:textId="605E6CC2" w:rsidR="00385993" w:rsidRPr="002376B7" w:rsidDel="00634EFD" w:rsidRDefault="00385993">
      <w:pPr>
        <w:pStyle w:val="ListParagraph"/>
        <w:rPr>
          <w:del w:id="1720" w:author="Quoc Nguyen" w:date="2018-12-12T10:20:00Z"/>
          <w:color w:val="000000"/>
          <w:sz w:val="19"/>
          <w:szCs w:val="19"/>
          <w:lang w:val="en-US"/>
        </w:rPr>
        <w:pPrChange w:id="1721" w:author="cong an ngo" w:date="2018-12-12T12:07:00Z">
          <w:pPr>
            <w:autoSpaceDE w:val="0"/>
            <w:autoSpaceDN w:val="0"/>
            <w:adjustRightInd w:val="0"/>
            <w:spacing w:after="120" w:line="360" w:lineRule="auto"/>
          </w:pPr>
        </w:pPrChange>
      </w:pPr>
      <w:del w:id="1722" w:author="Quoc Nguyen" w:date="2018-12-12T10:20:00Z">
        <w:r w:rsidRPr="002376B7" w:rsidDel="00634EFD">
          <w:rPr>
            <w:color w:val="000000"/>
            <w:sz w:val="19"/>
            <w:szCs w:val="19"/>
            <w:lang w:val="en-US"/>
          </w:rPr>
          <w:delText xml:space="preserve">            }</w:delText>
        </w:r>
      </w:del>
    </w:p>
    <w:p w14:paraId="64246ECB" w14:textId="217F3282" w:rsidR="00385993" w:rsidRPr="002376B7" w:rsidDel="00634EFD" w:rsidRDefault="00385993">
      <w:pPr>
        <w:pStyle w:val="ListParagraph"/>
        <w:rPr>
          <w:del w:id="1723" w:author="Quoc Nguyen" w:date="2018-12-12T10:20:00Z"/>
          <w:color w:val="000000"/>
          <w:sz w:val="19"/>
          <w:szCs w:val="19"/>
          <w:lang w:val="en-US"/>
        </w:rPr>
        <w:pPrChange w:id="1724" w:author="cong an ngo" w:date="2018-12-12T12:07:00Z">
          <w:pPr>
            <w:autoSpaceDE w:val="0"/>
            <w:autoSpaceDN w:val="0"/>
            <w:adjustRightInd w:val="0"/>
            <w:spacing w:after="120" w:line="360" w:lineRule="auto"/>
          </w:pPr>
        </w:pPrChange>
      </w:pPr>
      <w:del w:id="1725" w:author="Quoc Nguyen" w:date="2018-12-12T10:20:00Z">
        <w:r w:rsidRPr="002376B7" w:rsidDel="00634EFD">
          <w:rPr>
            <w:color w:val="000000"/>
            <w:sz w:val="19"/>
            <w:szCs w:val="19"/>
            <w:lang w:val="en-US"/>
          </w:rPr>
          <w:delText xml:space="preserve">            </w:delText>
        </w:r>
      </w:del>
    </w:p>
    <w:p w14:paraId="64BB3E5B" w14:textId="04B0AEA3" w:rsidR="00385993" w:rsidRPr="002376B7" w:rsidDel="00634EFD" w:rsidRDefault="00385993">
      <w:pPr>
        <w:pStyle w:val="ListParagraph"/>
        <w:rPr>
          <w:del w:id="1726" w:author="Quoc Nguyen" w:date="2018-12-12T10:20:00Z"/>
          <w:color w:val="000000"/>
          <w:sz w:val="19"/>
          <w:szCs w:val="19"/>
          <w:lang w:val="en-US"/>
        </w:rPr>
        <w:pPrChange w:id="1727" w:author="cong an ngo" w:date="2018-12-12T12:07:00Z">
          <w:pPr>
            <w:autoSpaceDE w:val="0"/>
            <w:autoSpaceDN w:val="0"/>
            <w:adjustRightInd w:val="0"/>
            <w:spacing w:after="120" w:line="360" w:lineRule="auto"/>
          </w:pPr>
        </w:pPrChange>
      </w:pPr>
      <w:del w:id="1728" w:author="Quoc Nguyen" w:date="2018-12-12T10:20:00Z">
        <w:r w:rsidRPr="002376B7" w:rsidDel="00634EFD">
          <w:rPr>
            <w:color w:val="000000"/>
            <w:sz w:val="19"/>
            <w:szCs w:val="19"/>
            <w:lang w:val="en-US"/>
          </w:rPr>
          <w:delText xml:space="preserve">            </w:delText>
        </w:r>
        <w:r w:rsidRPr="002376B7" w:rsidDel="00634EFD">
          <w:rPr>
            <w:color w:val="0000FF"/>
            <w:sz w:val="19"/>
            <w:szCs w:val="19"/>
            <w:lang w:val="en-US"/>
          </w:rPr>
          <w:delText>return</w:delText>
        </w:r>
        <w:r w:rsidRPr="002376B7" w:rsidDel="00634EFD">
          <w:rPr>
            <w:color w:val="000000"/>
            <w:sz w:val="19"/>
            <w:szCs w:val="19"/>
            <w:lang w:val="en-US"/>
          </w:rPr>
          <w:delText xml:space="preserve"> RedirectToAction(</w:delText>
        </w:r>
        <w:r w:rsidRPr="002376B7" w:rsidDel="00634EFD">
          <w:rPr>
            <w:color w:val="A31515"/>
            <w:sz w:val="19"/>
            <w:szCs w:val="19"/>
            <w:lang w:val="en-US"/>
          </w:rPr>
          <w:delText>"SearchResultCustomer"</w:delText>
        </w:r>
        <w:r w:rsidRPr="002376B7" w:rsidDel="00634EFD">
          <w:rPr>
            <w:color w:val="000000"/>
            <w:sz w:val="19"/>
            <w:szCs w:val="19"/>
            <w:lang w:val="en-US"/>
          </w:rPr>
          <w:delText xml:space="preserve">, </w:delText>
        </w:r>
        <w:r w:rsidRPr="002376B7" w:rsidDel="00634EFD">
          <w:rPr>
            <w:color w:val="A31515"/>
            <w:sz w:val="19"/>
            <w:szCs w:val="19"/>
            <w:lang w:val="en-US"/>
          </w:rPr>
          <w:delText>"Search"</w:delText>
        </w:r>
        <w:r w:rsidRPr="002376B7" w:rsidDel="00634EFD">
          <w:rPr>
            <w:color w:val="000000"/>
            <w:sz w:val="19"/>
            <w:szCs w:val="19"/>
            <w:lang w:val="en-US"/>
          </w:rPr>
          <w:delText xml:space="preserve">, </w:delText>
        </w:r>
        <w:r w:rsidRPr="002376B7" w:rsidDel="00634EFD">
          <w:rPr>
            <w:color w:val="0000FF"/>
            <w:sz w:val="19"/>
            <w:szCs w:val="19"/>
            <w:lang w:val="en-US"/>
          </w:rPr>
          <w:delText>new</w:delText>
        </w:r>
        <w:r w:rsidRPr="002376B7" w:rsidDel="00634EFD">
          <w:rPr>
            <w:color w:val="000000"/>
            <w:sz w:val="19"/>
            <w:szCs w:val="19"/>
            <w:lang w:val="en-US"/>
          </w:rPr>
          <w:delText xml:space="preserve"> { key = key });</w:delText>
        </w:r>
      </w:del>
    </w:p>
    <w:p w14:paraId="06ABCD79" w14:textId="6B05BC4F" w:rsidR="00385993" w:rsidRPr="002376B7" w:rsidDel="00634EFD" w:rsidRDefault="00385993">
      <w:pPr>
        <w:pStyle w:val="ListParagraph"/>
        <w:rPr>
          <w:del w:id="1729" w:author="Quoc Nguyen" w:date="2018-12-12T10:20:00Z"/>
          <w:color w:val="000000"/>
          <w:szCs w:val="26"/>
          <w:lang w:val="en-US"/>
        </w:rPr>
        <w:pPrChange w:id="1730" w:author="cong an ngo" w:date="2018-12-12T12:07:00Z">
          <w:pPr>
            <w:spacing w:after="120" w:line="360" w:lineRule="auto"/>
          </w:pPr>
        </w:pPrChange>
      </w:pPr>
      <w:del w:id="1731" w:author="Quoc Nguyen" w:date="2018-12-12T10:20:00Z">
        <w:r w:rsidRPr="002376B7" w:rsidDel="00634EFD">
          <w:rPr>
            <w:color w:val="000000"/>
            <w:sz w:val="19"/>
            <w:szCs w:val="19"/>
            <w:lang w:val="en-US"/>
          </w:rPr>
          <w:delText xml:space="preserve">        }</w:delText>
        </w:r>
      </w:del>
    </w:p>
    <w:p w14:paraId="0FCE412F" w14:textId="56160634" w:rsidR="005E1162" w:rsidRPr="002376B7" w:rsidDel="00634EFD" w:rsidRDefault="005E1162">
      <w:pPr>
        <w:pStyle w:val="ListParagraph"/>
        <w:rPr>
          <w:del w:id="1732" w:author="Quoc Nguyen" w:date="2018-12-12T10:20:00Z"/>
          <w:color w:val="000000"/>
          <w:szCs w:val="26"/>
          <w:lang w:val="en-US"/>
        </w:rPr>
        <w:pPrChange w:id="1733" w:author="cong an ngo" w:date="2018-12-12T12:07:00Z">
          <w:pPr>
            <w:spacing w:after="120" w:line="360" w:lineRule="auto"/>
          </w:pPr>
        </w:pPrChange>
      </w:pPr>
    </w:p>
    <w:p w14:paraId="121A5179" w14:textId="4E3A15BD" w:rsidR="005E107F" w:rsidRPr="002376B7" w:rsidDel="00634EFD" w:rsidRDefault="00385993">
      <w:pPr>
        <w:pStyle w:val="ListParagraph"/>
        <w:rPr>
          <w:del w:id="1734" w:author="Quoc Nguyen" w:date="2018-12-12T10:20:00Z"/>
          <w:lang w:val="en-US"/>
        </w:rPr>
        <w:pPrChange w:id="1735" w:author="cong an ngo" w:date="2018-12-12T12:07:00Z">
          <w:pPr>
            <w:spacing w:after="120" w:line="360" w:lineRule="auto"/>
          </w:pPr>
        </w:pPrChange>
      </w:pPr>
      <w:del w:id="1736" w:author="Quoc Nguyen" w:date="2018-12-12T10:20:00Z">
        <w:r w:rsidRPr="002376B7" w:rsidDel="00634EFD">
          <w:rPr>
            <w:lang w:val="en-US"/>
          </w:rPr>
          <w:tab/>
          <w:delText>Giải thích: Phần này cho phép tìm kiếm Customers hoặc Employees (dưới quyền Admin)</w:delText>
        </w:r>
        <w:r w:rsidR="005E107F" w:rsidRPr="002376B7" w:rsidDel="00634EFD">
          <w:rPr>
            <w:lang w:val="en-US"/>
          </w:rPr>
          <w:delText xml:space="preserve"> theo tên hoặc theo tài khoản của người đó.</w:delText>
        </w:r>
      </w:del>
    </w:p>
    <w:p w14:paraId="1C822CB5" w14:textId="2560CA94" w:rsidR="005E107F" w:rsidRPr="002376B7" w:rsidDel="00634EFD" w:rsidRDefault="005E107F">
      <w:pPr>
        <w:pStyle w:val="ListParagraph"/>
        <w:rPr>
          <w:del w:id="1737" w:author="Quoc Nguyen" w:date="2018-12-12T10:20:00Z"/>
          <w:lang w:val="en-US"/>
        </w:rPr>
        <w:pPrChange w:id="1738" w:author="cong an ngo" w:date="2018-12-12T12:07:00Z">
          <w:pPr>
            <w:spacing w:after="120" w:line="360" w:lineRule="auto"/>
          </w:pPr>
        </w:pPrChange>
      </w:pPr>
    </w:p>
    <w:p w14:paraId="20DAA6B4" w14:textId="496C33AE" w:rsidR="005E107F" w:rsidRPr="002376B7" w:rsidDel="00634EFD" w:rsidRDefault="005E107F">
      <w:pPr>
        <w:pStyle w:val="ListParagraph"/>
        <w:rPr>
          <w:del w:id="1739" w:author="Quoc Nguyen" w:date="2018-12-12T10:20:00Z"/>
          <w:lang w:val="en-US"/>
        </w:rPr>
        <w:pPrChange w:id="1740" w:author="cong an ngo" w:date="2018-12-12T12:07:00Z">
          <w:pPr>
            <w:spacing w:after="120" w:line="360" w:lineRule="auto"/>
          </w:pPr>
        </w:pPrChange>
      </w:pPr>
      <w:del w:id="1741" w:author="Quoc Nguyen" w:date="2018-12-12T10:20:00Z">
        <w:r w:rsidRPr="002376B7" w:rsidDel="00634EFD">
          <w:rPr>
            <w:lang w:val="en-US"/>
          </w:rPr>
          <w:delText>* Những chức năng quản lí cơ bản</w:delText>
        </w:r>
        <w:r w:rsidR="00674597" w:rsidRPr="002376B7" w:rsidDel="00634EFD">
          <w:rPr>
            <w:lang w:val="en-US"/>
          </w:rPr>
          <w:delText>:</w:delText>
        </w:r>
      </w:del>
    </w:p>
    <w:p w14:paraId="6B240E1A" w14:textId="6082FBED" w:rsidR="005E107F" w:rsidRPr="002376B7" w:rsidDel="00634EFD" w:rsidRDefault="005E107F">
      <w:pPr>
        <w:pStyle w:val="ListParagraph"/>
        <w:rPr>
          <w:del w:id="1742" w:author="Quoc Nguyen" w:date="2018-12-12T10:20:00Z"/>
          <w:lang w:val="en-US"/>
        </w:rPr>
        <w:pPrChange w:id="1743" w:author="cong an ngo" w:date="2018-12-12T12:07:00Z">
          <w:pPr>
            <w:spacing w:after="120" w:line="360" w:lineRule="auto"/>
            <w:ind w:firstLine="720"/>
          </w:pPr>
        </w:pPrChange>
      </w:pPr>
      <w:del w:id="1744" w:author="Quoc Nguyen" w:date="2018-12-12T10:20:00Z">
        <w:r w:rsidRPr="002376B7" w:rsidDel="00634EFD">
          <w:rPr>
            <w:lang w:val="en-US"/>
          </w:rPr>
          <w:delText>+ View Employees</w:delText>
        </w:r>
        <w:r w:rsidR="00F3557C" w:rsidRPr="002376B7" w:rsidDel="00634EFD">
          <w:rPr>
            <w:lang w:val="en-US"/>
          </w:rPr>
          <w:delText>/Customers</w:delText>
        </w:r>
        <w:r w:rsidRPr="002376B7" w:rsidDel="00634EFD">
          <w:rPr>
            <w:lang w:val="en-US"/>
          </w:rPr>
          <w:delText>:</w:delText>
        </w:r>
      </w:del>
    </w:p>
    <w:p w14:paraId="4C8BE56B" w14:textId="4D404A94" w:rsidR="005E107F" w:rsidRPr="002376B7" w:rsidDel="00634EFD" w:rsidRDefault="00385993">
      <w:pPr>
        <w:pStyle w:val="ListParagraph"/>
        <w:rPr>
          <w:del w:id="1745" w:author="Quoc Nguyen" w:date="2018-12-12T10:20:00Z"/>
          <w:noProof/>
          <w:lang w:val="en-US" w:eastAsia="zh-CN"/>
        </w:rPr>
        <w:pPrChange w:id="1746" w:author="cong an ngo" w:date="2018-12-12T12:07:00Z">
          <w:pPr>
            <w:spacing w:after="120" w:line="360" w:lineRule="auto"/>
          </w:pPr>
        </w:pPrChange>
      </w:pPr>
      <w:del w:id="1747" w:author="Quoc Nguyen" w:date="2018-12-12T10:20:00Z">
        <w:r w:rsidRPr="002376B7" w:rsidDel="00634EFD">
          <w:rPr>
            <w:lang w:val="en-US"/>
          </w:rPr>
          <w:delText xml:space="preserve"> </w:delText>
        </w:r>
        <w:r w:rsidR="005E107F" w:rsidRPr="002376B7" w:rsidDel="00634EFD">
          <w:rPr>
            <w:lang w:val="en-US"/>
          </w:rPr>
          <w:delText>Giải thích: Trả về</w:delText>
        </w:r>
        <w:r w:rsidR="00F3557C" w:rsidRPr="002376B7" w:rsidDel="00634EFD">
          <w:rPr>
            <w:lang w:val="en-US"/>
          </w:rPr>
          <w:delText xml:space="preserve"> danh sách các nhân viên/khách hàng (dưới quyền Admin). Các chức năng cơ bản cho nhân viên như: Block</w:delText>
        </w:r>
        <w:r w:rsidR="00E30F4C" w:rsidRPr="002376B7" w:rsidDel="00634EFD">
          <w:rPr>
            <w:lang w:val="en-US"/>
          </w:rPr>
          <w:delText>/Unblock</w:delText>
        </w:r>
        <w:r w:rsidR="00F3557C" w:rsidRPr="002376B7" w:rsidDel="00634EFD">
          <w:rPr>
            <w:lang w:val="en-US"/>
          </w:rPr>
          <w:delText xml:space="preserve">, Quit, Edit (chỉnh sửa thông tin), Details (xem thông tin chi tiết). Các chức năng cơ bản cho khách hàng như: </w:delText>
        </w:r>
        <w:r w:rsidR="00E30F4C" w:rsidRPr="002376B7" w:rsidDel="00634EFD">
          <w:rPr>
            <w:lang w:val="en-US"/>
          </w:rPr>
          <w:delText>Block/Unblock, Edit (chỉnh sửa thông tin), Details (xem thông tin chi tiết).</w:delText>
        </w:r>
      </w:del>
    </w:p>
    <w:p w14:paraId="2CE54372" w14:textId="4C70C53A" w:rsidR="001C3533" w:rsidRPr="002376B7" w:rsidDel="00634EFD" w:rsidRDefault="00E819C4">
      <w:pPr>
        <w:pStyle w:val="ListParagraph"/>
        <w:rPr>
          <w:del w:id="1748" w:author="Quoc Nguyen" w:date="2018-12-12T10:20:00Z"/>
          <w:lang w:val="en-US"/>
        </w:rPr>
        <w:pPrChange w:id="1749" w:author="cong an ngo" w:date="2018-12-12T12:07:00Z">
          <w:pPr>
            <w:spacing w:after="120" w:line="360" w:lineRule="auto"/>
          </w:pPr>
        </w:pPrChange>
      </w:pPr>
      <w:del w:id="1750" w:author="Quoc Nguyen" w:date="2018-12-12T10:20:00Z">
        <w:r w:rsidRPr="002376B7" w:rsidDel="00634EFD">
          <w:rPr>
            <w:noProof/>
            <w:lang w:val="en-US" w:eastAsia="zh-CN"/>
          </w:rPr>
          <w:delText xml:space="preserve"> </w:delText>
        </w:r>
        <w:r w:rsidR="0061195E" w:rsidRPr="002376B7" w:rsidDel="00634EFD">
          <w:rPr>
            <w:noProof/>
            <w:lang w:val="en-US" w:eastAsia="zh-CN"/>
          </w:rPr>
          <w:drawing>
            <wp:anchor distT="0" distB="0" distL="114300" distR="114300" simplePos="0" relativeHeight="251658243" behindDoc="0" locked="0" layoutInCell="1" allowOverlap="1" wp14:anchorId="0D16628B" wp14:editId="32108E38">
              <wp:simplePos x="0" y="0"/>
              <wp:positionH relativeFrom="margin">
                <wp:posOffset>-1270</wp:posOffset>
              </wp:positionH>
              <wp:positionV relativeFrom="paragraph">
                <wp:posOffset>3722706</wp:posOffset>
              </wp:positionV>
              <wp:extent cx="6840220" cy="35191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2633"/>
                      <a:stretch/>
                    </pic:blipFill>
                    <pic:spPr bwMode="auto">
                      <a:xfrm>
                        <a:off x="0" y="0"/>
                        <a:ext cx="6840220" cy="351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C737605" w14:textId="6486CD60" w:rsidR="00E819C4" w:rsidRPr="002376B7" w:rsidDel="00634EFD" w:rsidRDefault="00674597">
      <w:pPr>
        <w:pStyle w:val="ListParagraph"/>
        <w:rPr>
          <w:del w:id="1751" w:author="Quoc Nguyen" w:date="2018-12-12T10:20:00Z"/>
          <w:noProof/>
          <w:lang w:val="en-US" w:eastAsia="zh-CN"/>
        </w:rPr>
        <w:pPrChange w:id="1752" w:author="cong an ngo" w:date="2018-12-12T12:07:00Z">
          <w:pPr>
            <w:spacing w:after="120" w:line="360" w:lineRule="auto"/>
          </w:pPr>
        </w:pPrChange>
      </w:pPr>
      <w:del w:id="1753" w:author="Quoc Nguyen" w:date="2018-12-12T10:20:00Z">
        <w:r w:rsidRPr="002376B7" w:rsidDel="00634EFD">
          <w:rPr>
            <w:noProof/>
            <w:lang w:val="en-US" w:eastAsia="zh-CN"/>
          </w:rPr>
          <w:tab/>
        </w:r>
      </w:del>
    </w:p>
    <w:p w14:paraId="3416483F" w14:textId="2281DACE" w:rsidR="00E819C4" w:rsidRPr="002376B7" w:rsidDel="00634EFD" w:rsidRDefault="00E819C4">
      <w:pPr>
        <w:pStyle w:val="ListParagraph"/>
        <w:rPr>
          <w:del w:id="1754" w:author="Quoc Nguyen" w:date="2018-12-12T10:20:00Z"/>
          <w:noProof/>
          <w:lang w:val="en-US" w:eastAsia="zh-CN"/>
        </w:rPr>
        <w:pPrChange w:id="1755" w:author="cong an ngo" w:date="2018-12-12T12:07:00Z">
          <w:pPr>
            <w:spacing w:after="120" w:line="360" w:lineRule="auto"/>
          </w:pPr>
        </w:pPrChange>
      </w:pPr>
    </w:p>
    <w:p w14:paraId="4EF01D41" w14:textId="6AB3DF22" w:rsidR="00E819C4" w:rsidRPr="002376B7" w:rsidDel="00634EFD" w:rsidRDefault="00E819C4">
      <w:pPr>
        <w:pStyle w:val="ListParagraph"/>
        <w:rPr>
          <w:del w:id="1756" w:author="Quoc Nguyen" w:date="2018-12-12T10:20:00Z"/>
          <w:noProof/>
          <w:lang w:val="en-US" w:eastAsia="zh-CN"/>
        </w:rPr>
        <w:pPrChange w:id="1757" w:author="cong an ngo" w:date="2018-12-12T12:07:00Z">
          <w:pPr>
            <w:spacing w:after="120" w:line="360" w:lineRule="auto"/>
          </w:pPr>
        </w:pPrChange>
      </w:pPr>
    </w:p>
    <w:p w14:paraId="310E63E8" w14:textId="11841470" w:rsidR="00E819C4" w:rsidRPr="002376B7" w:rsidDel="00634EFD" w:rsidRDefault="00E819C4">
      <w:pPr>
        <w:pStyle w:val="ListParagraph"/>
        <w:rPr>
          <w:del w:id="1758" w:author="Quoc Nguyen" w:date="2018-12-12T10:20:00Z"/>
          <w:noProof/>
          <w:lang w:val="en-US" w:eastAsia="zh-CN"/>
        </w:rPr>
        <w:pPrChange w:id="1759" w:author="cong an ngo" w:date="2018-12-12T12:07:00Z">
          <w:pPr>
            <w:spacing w:after="120" w:line="360" w:lineRule="auto"/>
          </w:pPr>
        </w:pPrChange>
      </w:pPr>
    </w:p>
    <w:p w14:paraId="0BECE6AE" w14:textId="1310D48C" w:rsidR="00E819C4" w:rsidRPr="002376B7" w:rsidDel="00634EFD" w:rsidRDefault="00E819C4">
      <w:pPr>
        <w:pStyle w:val="ListParagraph"/>
        <w:rPr>
          <w:del w:id="1760" w:author="Quoc Nguyen" w:date="2018-12-12T10:20:00Z"/>
          <w:noProof/>
          <w:lang w:val="en-US" w:eastAsia="zh-CN"/>
        </w:rPr>
        <w:pPrChange w:id="1761" w:author="cong an ngo" w:date="2018-12-12T12:07:00Z">
          <w:pPr>
            <w:spacing w:after="120" w:line="360" w:lineRule="auto"/>
          </w:pPr>
        </w:pPrChange>
      </w:pPr>
    </w:p>
    <w:p w14:paraId="17C8A618" w14:textId="07B6B9C2" w:rsidR="00E819C4" w:rsidRPr="002376B7" w:rsidDel="00634EFD" w:rsidRDefault="00E819C4">
      <w:pPr>
        <w:pStyle w:val="ListParagraph"/>
        <w:rPr>
          <w:del w:id="1762" w:author="Quoc Nguyen" w:date="2018-12-12T10:20:00Z"/>
          <w:noProof/>
          <w:lang w:val="en-US" w:eastAsia="zh-CN"/>
        </w:rPr>
        <w:pPrChange w:id="1763" w:author="cong an ngo" w:date="2018-12-12T12:07:00Z">
          <w:pPr>
            <w:spacing w:after="120" w:line="360" w:lineRule="auto"/>
          </w:pPr>
        </w:pPrChange>
      </w:pPr>
    </w:p>
    <w:p w14:paraId="1E52C5C1" w14:textId="0800F21D" w:rsidR="00356FFF" w:rsidRPr="002376B7" w:rsidDel="00634EFD" w:rsidRDefault="00356FFF">
      <w:pPr>
        <w:pStyle w:val="ListParagraph"/>
        <w:rPr>
          <w:del w:id="1764" w:author="Quoc Nguyen" w:date="2018-12-12T10:20:00Z"/>
          <w:noProof/>
          <w:lang w:val="en-US" w:eastAsia="zh-CN"/>
        </w:rPr>
        <w:pPrChange w:id="1765" w:author="cong an ngo" w:date="2018-12-12T12:07:00Z">
          <w:pPr>
            <w:spacing w:after="120" w:line="360" w:lineRule="auto"/>
          </w:pPr>
        </w:pPrChange>
      </w:pPr>
    </w:p>
    <w:p w14:paraId="02C0918C" w14:textId="2544A1F0" w:rsidR="00356FFF" w:rsidRPr="002376B7" w:rsidDel="00634EFD" w:rsidRDefault="00356FFF">
      <w:pPr>
        <w:pStyle w:val="ListParagraph"/>
        <w:rPr>
          <w:del w:id="1766" w:author="Quoc Nguyen" w:date="2018-12-12T10:20:00Z"/>
          <w:noProof/>
          <w:lang w:val="en-US" w:eastAsia="zh-CN"/>
        </w:rPr>
        <w:pPrChange w:id="1767" w:author="cong an ngo" w:date="2018-12-12T12:07:00Z">
          <w:pPr>
            <w:spacing w:after="120" w:line="360" w:lineRule="auto"/>
          </w:pPr>
        </w:pPrChange>
      </w:pPr>
      <w:del w:id="1768" w:author="Quoc Nguyen" w:date="2018-12-12T10:20:00Z">
        <w:r w:rsidRPr="002376B7" w:rsidDel="00634EFD">
          <w:rPr>
            <w:noProof/>
            <w:lang w:val="en-US" w:eastAsia="zh-CN"/>
          </w:rPr>
          <w:delText xml:space="preserve">  </w:delText>
        </w:r>
      </w:del>
    </w:p>
    <w:p w14:paraId="7652477A" w14:textId="6E74CE30" w:rsidR="00356FFF" w:rsidRPr="002376B7" w:rsidDel="00634EFD" w:rsidRDefault="00356FFF">
      <w:pPr>
        <w:pStyle w:val="ListParagraph"/>
        <w:rPr>
          <w:del w:id="1769" w:author="Quoc Nguyen" w:date="2018-12-12T10:20:00Z"/>
          <w:noProof/>
          <w:lang w:val="en-US" w:eastAsia="zh-CN"/>
        </w:rPr>
        <w:pPrChange w:id="1770" w:author="cong an ngo" w:date="2018-12-12T12:07:00Z">
          <w:pPr>
            <w:spacing w:after="120" w:line="360" w:lineRule="auto"/>
          </w:pPr>
        </w:pPrChange>
      </w:pPr>
    </w:p>
    <w:p w14:paraId="04EFFB60" w14:textId="1216F942" w:rsidR="00E819C4" w:rsidRPr="002376B7" w:rsidDel="00634EFD" w:rsidRDefault="00E819C4">
      <w:pPr>
        <w:pStyle w:val="ListParagraph"/>
        <w:rPr>
          <w:del w:id="1771" w:author="Quoc Nguyen" w:date="2018-12-12T10:20:00Z"/>
          <w:noProof/>
          <w:lang w:val="en-US" w:eastAsia="zh-CN"/>
        </w:rPr>
        <w:pPrChange w:id="1772" w:author="cong an ngo" w:date="2018-12-12T12:07:00Z">
          <w:pPr>
            <w:spacing w:after="120" w:line="360" w:lineRule="auto"/>
          </w:pPr>
        </w:pPrChange>
      </w:pPr>
    </w:p>
    <w:p w14:paraId="675DA693" w14:textId="16650929" w:rsidR="00356FFF" w:rsidRPr="002376B7" w:rsidDel="00634EFD" w:rsidRDefault="00356FFF">
      <w:pPr>
        <w:pStyle w:val="ListParagraph"/>
        <w:rPr>
          <w:del w:id="1773" w:author="Quoc Nguyen" w:date="2018-12-12T10:20:00Z"/>
          <w:noProof/>
          <w:lang w:val="en-US" w:eastAsia="zh-CN"/>
        </w:rPr>
        <w:pPrChange w:id="1774" w:author="cong an ngo" w:date="2018-12-12T12:07:00Z">
          <w:pPr>
            <w:spacing w:after="120" w:line="360" w:lineRule="auto"/>
          </w:pPr>
        </w:pPrChange>
      </w:pPr>
    </w:p>
    <w:p w14:paraId="6735E080" w14:textId="3D1D1581" w:rsidR="00356FFF" w:rsidRPr="002376B7" w:rsidDel="00634EFD" w:rsidRDefault="00356FFF">
      <w:pPr>
        <w:pStyle w:val="ListParagraph"/>
        <w:rPr>
          <w:del w:id="1775" w:author="Quoc Nguyen" w:date="2018-12-12T10:20:00Z"/>
          <w:noProof/>
          <w:lang w:val="en-US" w:eastAsia="zh-CN"/>
        </w:rPr>
        <w:pPrChange w:id="1776" w:author="cong an ngo" w:date="2018-12-12T12:07:00Z">
          <w:pPr>
            <w:spacing w:after="120" w:line="360" w:lineRule="auto"/>
          </w:pPr>
        </w:pPrChange>
      </w:pPr>
    </w:p>
    <w:p w14:paraId="2AB2D413" w14:textId="1FCEC4C4" w:rsidR="00356FFF" w:rsidRPr="002376B7" w:rsidDel="00634EFD" w:rsidRDefault="00356FFF">
      <w:pPr>
        <w:pStyle w:val="ListParagraph"/>
        <w:rPr>
          <w:del w:id="1777" w:author="Quoc Nguyen" w:date="2018-12-12T10:20:00Z"/>
          <w:noProof/>
          <w:lang w:val="en-US" w:eastAsia="zh-CN"/>
        </w:rPr>
        <w:pPrChange w:id="1778" w:author="cong an ngo" w:date="2018-12-12T12:07:00Z">
          <w:pPr>
            <w:spacing w:after="120" w:line="360" w:lineRule="auto"/>
          </w:pPr>
        </w:pPrChange>
      </w:pPr>
    </w:p>
    <w:p w14:paraId="50F1DD1E" w14:textId="368278C7" w:rsidR="00356FFF" w:rsidRPr="002376B7" w:rsidDel="00634EFD" w:rsidRDefault="00356FFF">
      <w:pPr>
        <w:pStyle w:val="ListParagraph"/>
        <w:rPr>
          <w:del w:id="1779" w:author="Quoc Nguyen" w:date="2018-12-12T10:20:00Z"/>
          <w:noProof/>
          <w:lang w:val="en-US" w:eastAsia="zh-CN"/>
        </w:rPr>
        <w:pPrChange w:id="1780" w:author="cong an ngo" w:date="2018-12-12T12:07:00Z">
          <w:pPr>
            <w:spacing w:after="120" w:line="360" w:lineRule="auto"/>
          </w:pPr>
        </w:pPrChange>
      </w:pPr>
      <w:del w:id="1781" w:author="Quoc Nguyen" w:date="2018-12-12T10:20:00Z">
        <w:r w:rsidRPr="002376B7" w:rsidDel="00634EFD">
          <w:rPr>
            <w:noProof/>
            <w:lang w:val="en-US" w:eastAsia="zh-CN"/>
          </w:rPr>
          <w:drawing>
            <wp:anchor distT="0" distB="0" distL="114300" distR="114300" simplePos="0" relativeHeight="251658250" behindDoc="0" locked="0" layoutInCell="1" allowOverlap="1" wp14:anchorId="31A0A5CB" wp14:editId="68550BD1">
              <wp:simplePos x="0" y="0"/>
              <wp:positionH relativeFrom="margin">
                <wp:align>left</wp:align>
              </wp:positionH>
              <wp:positionV relativeFrom="paragraph">
                <wp:posOffset>-559</wp:posOffset>
              </wp:positionV>
              <wp:extent cx="6840220" cy="40284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40220" cy="4028440"/>
                      </a:xfrm>
                      <a:prstGeom prst="rect">
                        <a:avLst/>
                      </a:prstGeom>
                    </pic:spPr>
                  </pic:pic>
                </a:graphicData>
              </a:graphic>
              <wp14:sizeRelH relativeFrom="page">
                <wp14:pctWidth>0</wp14:pctWidth>
              </wp14:sizeRelH>
              <wp14:sizeRelV relativeFrom="page">
                <wp14:pctHeight>0</wp14:pctHeight>
              </wp14:sizeRelV>
            </wp:anchor>
          </w:drawing>
        </w:r>
      </w:del>
    </w:p>
    <w:p w14:paraId="7BF0974E" w14:textId="55D3C1E6" w:rsidR="00356FFF" w:rsidRPr="002376B7" w:rsidDel="00634EFD" w:rsidRDefault="00356FFF">
      <w:pPr>
        <w:pStyle w:val="ListParagraph"/>
        <w:rPr>
          <w:del w:id="1782" w:author="Quoc Nguyen" w:date="2018-12-12T10:20:00Z"/>
          <w:noProof/>
          <w:lang w:val="en-US" w:eastAsia="zh-CN"/>
        </w:rPr>
        <w:pPrChange w:id="1783" w:author="cong an ngo" w:date="2018-12-12T12:07:00Z">
          <w:pPr>
            <w:spacing w:after="120" w:line="360" w:lineRule="auto"/>
          </w:pPr>
        </w:pPrChange>
      </w:pPr>
    </w:p>
    <w:p w14:paraId="3655D666" w14:textId="37C2688D" w:rsidR="00356FFF" w:rsidRPr="002376B7" w:rsidDel="00634EFD" w:rsidRDefault="00356FFF">
      <w:pPr>
        <w:pStyle w:val="ListParagraph"/>
        <w:rPr>
          <w:del w:id="1784" w:author="Quoc Nguyen" w:date="2018-12-12T10:20:00Z"/>
          <w:noProof/>
          <w:lang w:val="en-US" w:eastAsia="zh-CN"/>
        </w:rPr>
        <w:pPrChange w:id="1785" w:author="cong an ngo" w:date="2018-12-12T12:07:00Z">
          <w:pPr>
            <w:spacing w:after="120" w:line="360" w:lineRule="auto"/>
          </w:pPr>
        </w:pPrChange>
      </w:pPr>
    </w:p>
    <w:p w14:paraId="53DF2279" w14:textId="3831B474" w:rsidR="00356FFF" w:rsidRPr="002376B7" w:rsidDel="00634EFD" w:rsidRDefault="00356FFF">
      <w:pPr>
        <w:pStyle w:val="ListParagraph"/>
        <w:rPr>
          <w:del w:id="1786" w:author="Quoc Nguyen" w:date="2018-12-12T10:20:00Z"/>
          <w:noProof/>
          <w:lang w:val="en-US" w:eastAsia="zh-CN"/>
        </w:rPr>
        <w:pPrChange w:id="1787" w:author="cong an ngo" w:date="2018-12-12T12:07:00Z">
          <w:pPr>
            <w:spacing w:after="120" w:line="360" w:lineRule="auto"/>
          </w:pPr>
        </w:pPrChange>
      </w:pPr>
    </w:p>
    <w:p w14:paraId="06CE78AF" w14:textId="65E487B3" w:rsidR="00356FFF" w:rsidRPr="002376B7" w:rsidDel="00634EFD" w:rsidRDefault="00356FFF">
      <w:pPr>
        <w:pStyle w:val="ListParagraph"/>
        <w:rPr>
          <w:del w:id="1788" w:author="Quoc Nguyen" w:date="2018-12-12T10:20:00Z"/>
          <w:noProof/>
          <w:lang w:val="en-US" w:eastAsia="zh-CN"/>
        </w:rPr>
        <w:pPrChange w:id="1789" w:author="cong an ngo" w:date="2018-12-12T12:07:00Z">
          <w:pPr>
            <w:spacing w:after="120" w:line="360" w:lineRule="auto"/>
          </w:pPr>
        </w:pPrChange>
      </w:pPr>
    </w:p>
    <w:p w14:paraId="19BB84C0" w14:textId="63EBF1CE" w:rsidR="00E348DB" w:rsidRPr="002376B7" w:rsidDel="00634EFD" w:rsidRDefault="00E348DB">
      <w:pPr>
        <w:pStyle w:val="ListParagraph"/>
        <w:rPr>
          <w:del w:id="1790" w:author="Quoc Nguyen" w:date="2018-12-12T10:20:00Z"/>
          <w:noProof/>
          <w:lang w:val="en-US" w:eastAsia="zh-CN"/>
        </w:rPr>
        <w:pPrChange w:id="1791" w:author="cong an ngo" w:date="2018-12-12T12:07:00Z">
          <w:pPr>
            <w:spacing w:after="120" w:line="360" w:lineRule="auto"/>
          </w:pPr>
        </w:pPrChange>
      </w:pPr>
    </w:p>
    <w:p w14:paraId="40DF2350" w14:textId="7F76BAA5" w:rsidR="00E348DB" w:rsidRPr="002376B7" w:rsidDel="00634EFD" w:rsidRDefault="00E348DB">
      <w:pPr>
        <w:pStyle w:val="ListParagraph"/>
        <w:rPr>
          <w:del w:id="1792" w:author="Quoc Nguyen" w:date="2018-12-12T10:20:00Z"/>
          <w:lang w:val="en-US"/>
        </w:rPr>
        <w:pPrChange w:id="1793" w:author="cong an ngo" w:date="2018-12-12T12:07:00Z">
          <w:pPr>
            <w:spacing w:after="120" w:line="360" w:lineRule="auto"/>
            <w:ind w:firstLine="720"/>
          </w:pPr>
        </w:pPrChange>
      </w:pPr>
      <w:del w:id="1794" w:author="Quoc Nguyen" w:date="2018-12-12T10:20:00Z">
        <w:r w:rsidRPr="002376B7" w:rsidDel="00634EFD">
          <w:rPr>
            <w:noProof/>
            <w:lang w:val="en-US" w:eastAsia="zh-CN"/>
          </w:rPr>
          <w:delText xml:space="preserve">+Create </w:delText>
        </w:r>
        <w:r w:rsidRPr="002376B7" w:rsidDel="00634EFD">
          <w:rPr>
            <w:lang w:val="en-US"/>
          </w:rPr>
          <w:delText>Employees/Customers:</w:delText>
        </w:r>
      </w:del>
    </w:p>
    <w:p w14:paraId="6041BCC1" w14:textId="1FAB02F9" w:rsidR="00356FFF" w:rsidRPr="002376B7" w:rsidDel="00634EFD" w:rsidRDefault="00E348DB">
      <w:pPr>
        <w:pStyle w:val="ListParagraph"/>
        <w:rPr>
          <w:del w:id="1795" w:author="Quoc Nguyen" w:date="2018-12-12T10:20:00Z"/>
          <w:noProof/>
          <w:lang w:val="en-US" w:eastAsia="zh-CN"/>
        </w:rPr>
        <w:pPrChange w:id="1796" w:author="cong an ngo" w:date="2018-12-12T12:07:00Z">
          <w:pPr>
            <w:spacing w:after="120" w:line="360" w:lineRule="auto"/>
          </w:pPr>
        </w:pPrChange>
      </w:pPr>
      <w:del w:id="1797" w:author="Quoc Nguyen" w:date="2018-12-12T10:20:00Z">
        <w:r w:rsidRPr="002376B7" w:rsidDel="00634EFD">
          <w:rPr>
            <w:lang w:val="en-US"/>
          </w:rPr>
          <w:delText>Giải thích: Tạo thông tin cơ bản cho khách hàng/nhân viên.</w:delText>
        </w:r>
      </w:del>
    </w:p>
    <w:p w14:paraId="55BCA039" w14:textId="50FA685A" w:rsidR="0061195E" w:rsidRPr="002376B7" w:rsidDel="00634EFD" w:rsidRDefault="0061195E">
      <w:pPr>
        <w:pStyle w:val="ListParagraph"/>
        <w:rPr>
          <w:del w:id="1798" w:author="Quoc Nguyen" w:date="2018-12-12T10:20:00Z"/>
          <w:lang w:val="en-US"/>
        </w:rPr>
        <w:pPrChange w:id="1799" w:author="cong an ngo" w:date="2018-12-12T12:07:00Z">
          <w:pPr>
            <w:spacing w:after="120" w:line="360" w:lineRule="auto"/>
          </w:pPr>
        </w:pPrChange>
      </w:pPr>
    </w:p>
    <w:p w14:paraId="36569B79" w14:textId="3182335E" w:rsidR="00E30F4C" w:rsidRPr="002376B7" w:rsidDel="00634EFD" w:rsidRDefault="00E30F4C">
      <w:pPr>
        <w:pStyle w:val="ListParagraph"/>
        <w:rPr>
          <w:del w:id="1800" w:author="Quoc Nguyen" w:date="2018-12-12T10:20:00Z"/>
          <w:noProof/>
          <w:lang w:val="en-US" w:eastAsia="zh-CN"/>
        </w:rPr>
        <w:pPrChange w:id="1801" w:author="cong an ngo" w:date="2018-12-12T12:07:00Z">
          <w:pPr>
            <w:spacing w:after="120" w:line="360" w:lineRule="auto"/>
          </w:pPr>
        </w:pPrChange>
      </w:pPr>
    </w:p>
    <w:p w14:paraId="3A47ACB0" w14:textId="6AF95B7D" w:rsidR="00E348DB" w:rsidRPr="002376B7" w:rsidDel="00634EFD" w:rsidRDefault="00E348DB">
      <w:pPr>
        <w:pStyle w:val="ListParagraph"/>
        <w:rPr>
          <w:del w:id="1802" w:author="Quoc Nguyen" w:date="2018-12-12T10:20:00Z"/>
          <w:noProof/>
          <w:lang w:val="en-US" w:eastAsia="zh-CN"/>
        </w:rPr>
        <w:pPrChange w:id="1803" w:author="cong an ngo" w:date="2018-12-12T12:07:00Z">
          <w:pPr>
            <w:spacing w:after="120" w:line="360" w:lineRule="auto"/>
          </w:pPr>
        </w:pPrChange>
      </w:pPr>
    </w:p>
    <w:p w14:paraId="03C7BE17" w14:textId="7B37A90B" w:rsidR="00E348DB" w:rsidRPr="002376B7" w:rsidDel="00634EFD" w:rsidRDefault="00E348DB">
      <w:pPr>
        <w:pStyle w:val="ListParagraph"/>
        <w:rPr>
          <w:del w:id="1804" w:author="Quoc Nguyen" w:date="2018-12-12T10:20:00Z"/>
          <w:noProof/>
          <w:lang w:val="en-US" w:eastAsia="zh-CN"/>
        </w:rPr>
        <w:pPrChange w:id="1805" w:author="cong an ngo" w:date="2018-12-12T12:07:00Z">
          <w:pPr>
            <w:spacing w:after="120" w:line="360" w:lineRule="auto"/>
          </w:pPr>
        </w:pPrChange>
      </w:pPr>
    </w:p>
    <w:p w14:paraId="0833C6EF" w14:textId="06251C13" w:rsidR="00E348DB" w:rsidRPr="002376B7" w:rsidDel="00634EFD" w:rsidRDefault="00E348DB">
      <w:pPr>
        <w:pStyle w:val="ListParagraph"/>
        <w:rPr>
          <w:del w:id="1806" w:author="Quoc Nguyen" w:date="2018-12-12T10:20:00Z"/>
          <w:noProof/>
          <w:lang w:val="en-US" w:eastAsia="zh-CN"/>
        </w:rPr>
        <w:pPrChange w:id="1807" w:author="cong an ngo" w:date="2018-12-12T12:07:00Z">
          <w:pPr>
            <w:spacing w:after="120" w:line="360" w:lineRule="auto"/>
          </w:pPr>
        </w:pPrChange>
      </w:pPr>
      <w:del w:id="1808" w:author="Quoc Nguyen" w:date="2018-12-12T10:20:00Z">
        <w:r w:rsidRPr="002376B7" w:rsidDel="00634EFD">
          <w:rPr>
            <w:noProof/>
            <w:lang w:val="en-US" w:eastAsia="zh-CN"/>
          </w:rPr>
          <w:drawing>
            <wp:anchor distT="0" distB="0" distL="114300" distR="114300" simplePos="0" relativeHeight="251658244" behindDoc="0" locked="0" layoutInCell="1" allowOverlap="1" wp14:anchorId="053F913F" wp14:editId="4261DF34">
              <wp:simplePos x="0" y="0"/>
              <wp:positionH relativeFrom="margin">
                <wp:align>right</wp:align>
              </wp:positionH>
              <wp:positionV relativeFrom="paragraph">
                <wp:posOffset>338</wp:posOffset>
              </wp:positionV>
              <wp:extent cx="6840220" cy="35280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2413"/>
                      <a:stretch/>
                    </pic:blipFill>
                    <pic:spPr bwMode="auto">
                      <a:xfrm>
                        <a:off x="0" y="0"/>
                        <a:ext cx="6840220"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3C81E52" w14:textId="163CF0D1" w:rsidR="00E348DB" w:rsidRPr="002376B7" w:rsidDel="00634EFD" w:rsidRDefault="00E348DB">
      <w:pPr>
        <w:pStyle w:val="ListParagraph"/>
        <w:rPr>
          <w:del w:id="1809" w:author="Quoc Nguyen" w:date="2018-12-12T10:20:00Z"/>
          <w:lang w:val="en-US"/>
        </w:rPr>
        <w:pPrChange w:id="1810" w:author="cong an ngo" w:date="2018-12-12T12:07:00Z">
          <w:pPr>
            <w:spacing w:after="120" w:line="360" w:lineRule="auto"/>
            <w:ind w:firstLine="720"/>
          </w:pPr>
        </w:pPrChange>
      </w:pPr>
      <w:del w:id="1811" w:author="Quoc Nguyen" w:date="2018-12-12T10:20:00Z">
        <w:r w:rsidRPr="002376B7" w:rsidDel="00634EFD">
          <w:rPr>
            <w:noProof/>
            <w:lang w:val="en-US" w:eastAsia="zh-CN"/>
          </w:rPr>
          <w:delText xml:space="preserve">+Account </w:delText>
        </w:r>
        <w:r w:rsidRPr="002376B7" w:rsidDel="00634EFD">
          <w:rPr>
            <w:lang w:val="en-US"/>
          </w:rPr>
          <w:delText>Employees/Customers:</w:delText>
        </w:r>
      </w:del>
    </w:p>
    <w:p w14:paraId="68B80AD5" w14:textId="66278734" w:rsidR="00E348DB" w:rsidRPr="002376B7" w:rsidDel="00634EFD" w:rsidRDefault="00E348DB">
      <w:pPr>
        <w:pStyle w:val="ListParagraph"/>
        <w:rPr>
          <w:del w:id="1812" w:author="Quoc Nguyen" w:date="2018-12-12T10:20:00Z"/>
          <w:lang w:val="en-US"/>
        </w:rPr>
        <w:pPrChange w:id="1813" w:author="cong an ngo" w:date="2018-12-12T12:07:00Z">
          <w:pPr>
            <w:spacing w:after="120" w:line="360" w:lineRule="auto"/>
          </w:pPr>
        </w:pPrChange>
      </w:pPr>
      <w:del w:id="1814" w:author="Quoc Nguyen" w:date="2018-12-12T10:20:00Z">
        <w:r w:rsidRPr="002376B7" w:rsidDel="00634EFD">
          <w:rPr>
            <w:lang w:val="en-US"/>
          </w:rPr>
          <w:delText xml:space="preserve">Giải thích: </w:delText>
        </w:r>
        <w:r w:rsidR="0060747C" w:rsidRPr="002376B7" w:rsidDel="00634EFD">
          <w:rPr>
            <w:lang w:val="en-US"/>
          </w:rPr>
          <w:delText>Quản lí danh sách tài khoản của nhân viên/khách hàng. Chức năng cơ bản: Details (chi tiết tài khoản), Reset Password.</w:delText>
        </w:r>
      </w:del>
    </w:p>
    <w:p w14:paraId="18DA126C" w14:textId="0D0B0898" w:rsidR="0060747C" w:rsidRPr="002376B7" w:rsidDel="00634EFD" w:rsidRDefault="0060747C">
      <w:pPr>
        <w:pStyle w:val="ListParagraph"/>
        <w:rPr>
          <w:del w:id="1815" w:author="Quoc Nguyen" w:date="2018-12-12T10:20:00Z"/>
          <w:noProof/>
          <w:lang w:val="en-US" w:eastAsia="zh-CN"/>
        </w:rPr>
        <w:pPrChange w:id="1816" w:author="cong an ngo" w:date="2018-12-12T12:07:00Z">
          <w:pPr>
            <w:spacing w:after="120" w:line="360" w:lineRule="auto"/>
          </w:pPr>
        </w:pPrChange>
      </w:pPr>
    </w:p>
    <w:p w14:paraId="6DDF2034" w14:textId="7B55556E" w:rsidR="0060747C" w:rsidRPr="002376B7" w:rsidDel="00634EFD" w:rsidRDefault="0060747C">
      <w:pPr>
        <w:pStyle w:val="ListParagraph"/>
        <w:rPr>
          <w:del w:id="1817" w:author="Quoc Nguyen" w:date="2018-12-12T10:20:00Z"/>
          <w:noProof/>
          <w:lang w:val="en-US" w:eastAsia="zh-CN"/>
        </w:rPr>
        <w:pPrChange w:id="1818" w:author="cong an ngo" w:date="2018-12-12T12:07:00Z">
          <w:pPr>
            <w:spacing w:after="120" w:line="360" w:lineRule="auto"/>
          </w:pPr>
        </w:pPrChange>
      </w:pPr>
    </w:p>
    <w:p w14:paraId="7588F141" w14:textId="13BB4F3B" w:rsidR="00E348DB" w:rsidRPr="002376B7" w:rsidDel="00634EFD" w:rsidRDefault="00E348DB">
      <w:pPr>
        <w:pStyle w:val="ListParagraph"/>
        <w:rPr>
          <w:del w:id="1819" w:author="Quoc Nguyen" w:date="2018-12-12T10:20:00Z"/>
          <w:noProof/>
          <w:lang w:val="en-US" w:eastAsia="zh-CN"/>
        </w:rPr>
        <w:pPrChange w:id="1820" w:author="cong an ngo" w:date="2018-12-12T12:07:00Z">
          <w:pPr>
            <w:spacing w:after="120" w:line="360" w:lineRule="auto"/>
          </w:pPr>
        </w:pPrChange>
      </w:pPr>
    </w:p>
    <w:p w14:paraId="2D11E5F7" w14:textId="13DB3E10" w:rsidR="00E348DB" w:rsidRPr="002376B7" w:rsidDel="00634EFD" w:rsidRDefault="00E348DB">
      <w:pPr>
        <w:pStyle w:val="ListParagraph"/>
        <w:rPr>
          <w:del w:id="1821" w:author="Quoc Nguyen" w:date="2018-12-12T10:20:00Z"/>
          <w:noProof/>
          <w:lang w:val="en-US" w:eastAsia="zh-CN"/>
        </w:rPr>
        <w:pPrChange w:id="1822" w:author="cong an ngo" w:date="2018-12-12T12:07:00Z">
          <w:pPr>
            <w:spacing w:after="120" w:line="360" w:lineRule="auto"/>
          </w:pPr>
        </w:pPrChange>
      </w:pPr>
    </w:p>
    <w:p w14:paraId="0941C9CB" w14:textId="6CECEC41" w:rsidR="0060747C" w:rsidRPr="002376B7" w:rsidDel="00634EFD" w:rsidRDefault="0060747C">
      <w:pPr>
        <w:pStyle w:val="ListParagraph"/>
        <w:rPr>
          <w:del w:id="1823" w:author="Quoc Nguyen" w:date="2018-12-12T10:20:00Z"/>
          <w:noProof/>
          <w:lang w:val="en-US" w:eastAsia="zh-CN"/>
        </w:rPr>
        <w:pPrChange w:id="1824" w:author="cong an ngo" w:date="2018-12-12T12:07:00Z">
          <w:pPr>
            <w:spacing w:after="120" w:line="360" w:lineRule="auto"/>
          </w:pPr>
        </w:pPrChange>
      </w:pPr>
      <w:del w:id="1825" w:author="Quoc Nguyen" w:date="2018-12-12T10:20:00Z">
        <w:r w:rsidRPr="002376B7" w:rsidDel="00634EFD">
          <w:rPr>
            <w:noProof/>
            <w:lang w:val="en-US" w:eastAsia="zh-CN"/>
          </w:rPr>
          <w:drawing>
            <wp:anchor distT="0" distB="0" distL="114300" distR="114300" simplePos="0" relativeHeight="251658255" behindDoc="0" locked="0" layoutInCell="1" allowOverlap="1" wp14:anchorId="26F3E46A" wp14:editId="6BFC90F6">
              <wp:simplePos x="0" y="0"/>
              <wp:positionH relativeFrom="margin">
                <wp:align>right</wp:align>
              </wp:positionH>
              <wp:positionV relativeFrom="paragraph">
                <wp:posOffset>3736340</wp:posOffset>
              </wp:positionV>
              <wp:extent cx="6840220" cy="3521710"/>
              <wp:effectExtent l="0" t="0" r="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2579"/>
                      <a:stretch/>
                    </pic:blipFill>
                    <pic:spPr bwMode="auto">
                      <a:xfrm>
                        <a:off x="0" y="0"/>
                        <a:ext cx="6840220" cy="352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76B7" w:rsidDel="00634EFD">
          <w:rPr>
            <w:noProof/>
            <w:lang w:val="en-US" w:eastAsia="zh-CN"/>
          </w:rPr>
          <w:drawing>
            <wp:anchor distT="0" distB="0" distL="114300" distR="114300" simplePos="0" relativeHeight="251658254" behindDoc="0" locked="0" layoutInCell="1" allowOverlap="1" wp14:anchorId="04CABD45" wp14:editId="16B22D94">
              <wp:simplePos x="0" y="0"/>
              <wp:positionH relativeFrom="margin">
                <wp:align>left</wp:align>
              </wp:positionH>
              <wp:positionV relativeFrom="paragraph">
                <wp:posOffset>228</wp:posOffset>
              </wp:positionV>
              <wp:extent cx="6840220" cy="35284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2411"/>
                      <a:stretch/>
                    </pic:blipFill>
                    <pic:spPr bwMode="auto">
                      <a:xfrm>
                        <a:off x="0" y="0"/>
                        <a:ext cx="6840220" cy="352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EFAC34F" w14:textId="24B8B9CE" w:rsidR="0060747C" w:rsidRPr="002376B7" w:rsidDel="00634EFD" w:rsidRDefault="0060747C">
      <w:pPr>
        <w:pStyle w:val="ListParagraph"/>
        <w:rPr>
          <w:del w:id="1826" w:author="Quoc Nguyen" w:date="2018-12-12T10:20:00Z"/>
          <w:noProof/>
          <w:lang w:val="en-US" w:eastAsia="zh-CN"/>
        </w:rPr>
        <w:pPrChange w:id="1827" w:author="cong an ngo" w:date="2018-12-12T12:07:00Z">
          <w:pPr>
            <w:spacing w:after="120" w:line="360" w:lineRule="auto"/>
          </w:pPr>
        </w:pPrChange>
      </w:pPr>
    </w:p>
    <w:p w14:paraId="17A7D0D4" w14:textId="5DBCE9C7" w:rsidR="00E348DB" w:rsidRPr="002376B7" w:rsidDel="00634EFD" w:rsidRDefault="00E348DB">
      <w:pPr>
        <w:pStyle w:val="ListParagraph"/>
        <w:rPr>
          <w:del w:id="1828" w:author="Quoc Nguyen" w:date="2018-12-12T10:20:00Z"/>
          <w:noProof/>
          <w:lang w:val="en-US" w:eastAsia="zh-CN"/>
        </w:rPr>
        <w:pPrChange w:id="1829" w:author="cong an ngo" w:date="2018-12-12T12:07:00Z">
          <w:pPr>
            <w:spacing w:after="120" w:line="360" w:lineRule="auto"/>
          </w:pPr>
        </w:pPrChange>
      </w:pPr>
    </w:p>
    <w:p w14:paraId="623FB2E0" w14:textId="33615E3F" w:rsidR="00E348DB" w:rsidRPr="002376B7" w:rsidDel="00634EFD" w:rsidRDefault="00E348DB">
      <w:pPr>
        <w:pStyle w:val="ListParagraph"/>
        <w:rPr>
          <w:del w:id="1830" w:author="Quoc Nguyen" w:date="2018-12-12T10:20:00Z"/>
          <w:noProof/>
          <w:lang w:val="en-US" w:eastAsia="zh-CN"/>
        </w:rPr>
        <w:pPrChange w:id="1831" w:author="cong an ngo" w:date="2018-12-12T12:07:00Z">
          <w:pPr>
            <w:spacing w:after="120" w:line="360" w:lineRule="auto"/>
          </w:pPr>
        </w:pPrChange>
      </w:pPr>
    </w:p>
    <w:p w14:paraId="25127319" w14:textId="39696064" w:rsidR="00E348DB" w:rsidRPr="002376B7" w:rsidDel="00634EFD" w:rsidRDefault="00E348DB">
      <w:pPr>
        <w:pStyle w:val="ListParagraph"/>
        <w:rPr>
          <w:del w:id="1832" w:author="Quoc Nguyen" w:date="2018-12-12T10:20:00Z"/>
          <w:noProof/>
          <w:lang w:val="en-US" w:eastAsia="zh-CN"/>
        </w:rPr>
        <w:pPrChange w:id="1833" w:author="cong an ngo" w:date="2018-12-12T12:07:00Z">
          <w:pPr>
            <w:spacing w:after="120" w:line="360" w:lineRule="auto"/>
          </w:pPr>
        </w:pPrChange>
      </w:pPr>
    </w:p>
    <w:p w14:paraId="272CEFC0" w14:textId="1AA3BD70" w:rsidR="00E348DB" w:rsidRPr="002376B7" w:rsidDel="00634EFD" w:rsidRDefault="00E348DB">
      <w:pPr>
        <w:pStyle w:val="ListParagraph"/>
        <w:rPr>
          <w:del w:id="1834" w:author="Quoc Nguyen" w:date="2018-12-12T10:20:00Z"/>
          <w:noProof/>
          <w:lang w:val="en-US" w:eastAsia="zh-CN"/>
        </w:rPr>
        <w:pPrChange w:id="1835" w:author="cong an ngo" w:date="2018-12-12T12:07:00Z">
          <w:pPr>
            <w:spacing w:after="120" w:line="360" w:lineRule="auto"/>
          </w:pPr>
        </w:pPrChange>
      </w:pPr>
    </w:p>
    <w:p w14:paraId="0CE997B5" w14:textId="16A734C0" w:rsidR="00E348DB" w:rsidRPr="002376B7" w:rsidDel="00634EFD" w:rsidRDefault="00E348DB">
      <w:pPr>
        <w:pStyle w:val="ListParagraph"/>
        <w:rPr>
          <w:del w:id="1836" w:author="Quoc Nguyen" w:date="2018-12-12T10:20:00Z"/>
          <w:noProof/>
          <w:lang w:val="en-US" w:eastAsia="zh-CN"/>
        </w:rPr>
        <w:pPrChange w:id="1837" w:author="cong an ngo" w:date="2018-12-12T12:07:00Z">
          <w:pPr>
            <w:spacing w:after="120" w:line="360" w:lineRule="auto"/>
          </w:pPr>
        </w:pPrChange>
      </w:pPr>
    </w:p>
    <w:p w14:paraId="7534ED3E" w14:textId="279F7308" w:rsidR="00E348DB" w:rsidRPr="002376B7" w:rsidDel="00634EFD" w:rsidRDefault="00E348DB">
      <w:pPr>
        <w:pStyle w:val="ListParagraph"/>
        <w:rPr>
          <w:del w:id="1838" w:author="Quoc Nguyen" w:date="2018-12-12T10:20:00Z"/>
          <w:noProof/>
          <w:lang w:val="en-US" w:eastAsia="zh-CN"/>
        </w:rPr>
        <w:pPrChange w:id="1839" w:author="cong an ngo" w:date="2018-12-12T12:07:00Z">
          <w:pPr>
            <w:spacing w:after="120" w:line="360" w:lineRule="auto"/>
          </w:pPr>
        </w:pPrChange>
      </w:pPr>
    </w:p>
    <w:p w14:paraId="24B6E80E" w14:textId="2418EF99" w:rsidR="0060747C" w:rsidRPr="002376B7" w:rsidDel="00634EFD" w:rsidRDefault="0060747C">
      <w:pPr>
        <w:pStyle w:val="ListParagraph"/>
        <w:rPr>
          <w:del w:id="1840" w:author="Quoc Nguyen" w:date="2018-12-12T10:20:00Z"/>
          <w:noProof/>
          <w:lang w:val="en-US" w:eastAsia="zh-CN"/>
        </w:rPr>
        <w:pPrChange w:id="1841" w:author="cong an ngo" w:date="2018-12-12T12:07:00Z">
          <w:pPr>
            <w:spacing w:after="120" w:line="360" w:lineRule="auto"/>
          </w:pPr>
        </w:pPrChange>
      </w:pPr>
      <w:del w:id="1842" w:author="Quoc Nguyen" w:date="2018-12-12T10:20:00Z">
        <w:r w:rsidRPr="002376B7" w:rsidDel="00634EFD">
          <w:rPr>
            <w:noProof/>
            <w:lang w:val="en-US" w:eastAsia="zh-CN"/>
          </w:rPr>
          <w:drawing>
            <wp:anchor distT="0" distB="0" distL="114300" distR="114300" simplePos="0" relativeHeight="251658256" behindDoc="0" locked="0" layoutInCell="1" allowOverlap="1" wp14:anchorId="2C528F77" wp14:editId="4E85D24E">
              <wp:simplePos x="0" y="0"/>
              <wp:positionH relativeFrom="margin">
                <wp:align>right</wp:align>
              </wp:positionH>
              <wp:positionV relativeFrom="paragraph">
                <wp:posOffset>520</wp:posOffset>
              </wp:positionV>
              <wp:extent cx="6840220" cy="3520998"/>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597"/>
                      <a:stretch/>
                    </pic:blipFill>
                    <pic:spPr bwMode="auto">
                      <a:xfrm>
                        <a:off x="0" y="0"/>
                        <a:ext cx="6840220" cy="35209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2328CAC" w14:textId="59B1E8B4" w:rsidR="00E348DB" w:rsidRPr="002376B7" w:rsidDel="00634EFD" w:rsidRDefault="0060747C">
      <w:pPr>
        <w:pStyle w:val="ListParagraph"/>
        <w:rPr>
          <w:del w:id="1843" w:author="Quoc Nguyen" w:date="2018-12-12T10:20:00Z"/>
          <w:noProof/>
          <w:lang w:val="en-US" w:eastAsia="zh-CN"/>
        </w:rPr>
        <w:pPrChange w:id="1844" w:author="cong an ngo" w:date="2018-12-12T12:07:00Z">
          <w:pPr>
            <w:spacing w:after="120" w:line="360" w:lineRule="auto"/>
          </w:pPr>
        </w:pPrChange>
      </w:pPr>
      <w:del w:id="1845" w:author="Quoc Nguyen" w:date="2018-12-12T10:20:00Z">
        <w:r w:rsidRPr="002376B7" w:rsidDel="00634EFD">
          <w:rPr>
            <w:noProof/>
            <w:lang w:val="en-US" w:eastAsia="zh-CN"/>
          </w:rPr>
          <w:tab/>
          <w:delText>+</w:delText>
        </w:r>
        <w:r w:rsidR="00257A00" w:rsidRPr="002376B7" w:rsidDel="00634EFD">
          <w:delText xml:space="preserve"> </w:delText>
        </w:r>
        <w:r w:rsidR="00257A00" w:rsidRPr="002376B7" w:rsidDel="00634EFD">
          <w:rPr>
            <w:noProof/>
            <w:lang w:val="en-US" w:eastAsia="zh-CN"/>
          </w:rPr>
          <w:delText>Reported Customer:</w:delText>
        </w:r>
      </w:del>
    </w:p>
    <w:p w14:paraId="21D05A45" w14:textId="7C12F993" w:rsidR="00257A00" w:rsidRPr="002376B7" w:rsidDel="00634EFD" w:rsidRDefault="00257A00">
      <w:pPr>
        <w:pStyle w:val="ListParagraph"/>
        <w:rPr>
          <w:del w:id="1846" w:author="Quoc Nguyen" w:date="2018-12-12T10:20:00Z"/>
          <w:noProof/>
          <w:lang w:val="en-US" w:eastAsia="zh-CN"/>
        </w:rPr>
        <w:pPrChange w:id="1847" w:author="cong an ngo" w:date="2018-12-12T12:07:00Z">
          <w:pPr>
            <w:spacing w:after="120" w:line="360" w:lineRule="auto"/>
          </w:pPr>
        </w:pPrChange>
      </w:pPr>
      <w:del w:id="1848" w:author="Quoc Nguyen" w:date="2018-12-12T10:20:00Z">
        <w:r w:rsidRPr="002376B7" w:rsidDel="00634EFD">
          <w:rPr>
            <w:noProof/>
            <w:lang w:val="en-US" w:eastAsia="zh-CN"/>
          </w:rPr>
          <w:delText>Giải thích: Xem danh sách khách hàng bị report để nhân viên xem xét. Các chức năng cơ bản: Details, Dismiss, Block/Unblock</w:delText>
        </w:r>
      </w:del>
    </w:p>
    <w:p w14:paraId="26F7F64C" w14:textId="145C006D" w:rsidR="00257A00" w:rsidRPr="002376B7" w:rsidDel="00634EFD" w:rsidRDefault="00257A00">
      <w:pPr>
        <w:pStyle w:val="ListParagraph"/>
        <w:rPr>
          <w:del w:id="1849" w:author="Quoc Nguyen" w:date="2018-12-12T10:20:00Z"/>
          <w:noProof/>
          <w:lang w:val="en-US" w:eastAsia="zh-CN"/>
        </w:rPr>
        <w:pPrChange w:id="1850" w:author="cong an ngo" w:date="2018-12-12T12:07:00Z">
          <w:pPr>
            <w:spacing w:after="120" w:line="360" w:lineRule="auto"/>
          </w:pPr>
        </w:pPrChange>
      </w:pPr>
    </w:p>
    <w:p w14:paraId="66141CF9" w14:textId="288905DA" w:rsidR="00257A00" w:rsidRPr="002376B7" w:rsidDel="00634EFD" w:rsidRDefault="00257A00">
      <w:pPr>
        <w:pStyle w:val="ListParagraph"/>
        <w:rPr>
          <w:del w:id="1851" w:author="Quoc Nguyen" w:date="2018-12-12T10:20:00Z"/>
          <w:noProof/>
          <w:lang w:val="en-US" w:eastAsia="zh-CN"/>
        </w:rPr>
        <w:pPrChange w:id="1852" w:author="cong an ngo" w:date="2018-12-12T12:07:00Z">
          <w:pPr>
            <w:spacing w:after="120" w:line="360" w:lineRule="auto"/>
          </w:pPr>
        </w:pPrChange>
      </w:pPr>
    </w:p>
    <w:p w14:paraId="2C6F088B" w14:textId="2BB25523" w:rsidR="00257A00" w:rsidRPr="002376B7" w:rsidDel="00634EFD" w:rsidRDefault="00257A00">
      <w:pPr>
        <w:pStyle w:val="ListParagraph"/>
        <w:rPr>
          <w:del w:id="1853" w:author="Quoc Nguyen" w:date="2018-12-12T10:20:00Z"/>
          <w:noProof/>
          <w:lang w:val="en-US" w:eastAsia="zh-CN"/>
        </w:rPr>
        <w:pPrChange w:id="1854" w:author="cong an ngo" w:date="2018-12-12T12:07:00Z">
          <w:pPr>
            <w:spacing w:after="120" w:line="360" w:lineRule="auto"/>
          </w:pPr>
        </w:pPrChange>
      </w:pPr>
    </w:p>
    <w:p w14:paraId="68B02AC4" w14:textId="7378EA7E" w:rsidR="00257A00" w:rsidRPr="002376B7" w:rsidDel="00634EFD" w:rsidRDefault="00257A00">
      <w:pPr>
        <w:pStyle w:val="ListParagraph"/>
        <w:rPr>
          <w:del w:id="1855" w:author="Quoc Nguyen" w:date="2018-12-12T10:20:00Z"/>
          <w:noProof/>
          <w:lang w:val="en-US" w:eastAsia="zh-CN"/>
        </w:rPr>
        <w:pPrChange w:id="1856" w:author="cong an ngo" w:date="2018-12-12T12:07:00Z">
          <w:pPr>
            <w:spacing w:after="120" w:line="360" w:lineRule="auto"/>
          </w:pPr>
        </w:pPrChange>
      </w:pPr>
    </w:p>
    <w:p w14:paraId="4CF8E63E" w14:textId="31B72F6B" w:rsidR="00257A00" w:rsidRPr="002376B7" w:rsidDel="00634EFD" w:rsidRDefault="00257A00">
      <w:pPr>
        <w:pStyle w:val="ListParagraph"/>
        <w:rPr>
          <w:del w:id="1857" w:author="Quoc Nguyen" w:date="2018-12-12T10:20:00Z"/>
          <w:noProof/>
          <w:lang w:val="en-US" w:eastAsia="zh-CN"/>
        </w:rPr>
        <w:pPrChange w:id="1858" w:author="cong an ngo" w:date="2018-12-12T12:07:00Z">
          <w:pPr>
            <w:spacing w:after="120" w:line="360" w:lineRule="auto"/>
          </w:pPr>
        </w:pPrChange>
      </w:pPr>
      <w:del w:id="1859" w:author="Quoc Nguyen" w:date="2018-12-12T10:20:00Z">
        <w:r w:rsidRPr="002376B7" w:rsidDel="00634EFD">
          <w:rPr>
            <w:noProof/>
            <w:lang w:val="en-US" w:eastAsia="zh-CN"/>
          </w:rPr>
          <w:drawing>
            <wp:anchor distT="0" distB="0" distL="114300" distR="114300" simplePos="0" relativeHeight="251658258" behindDoc="0" locked="0" layoutInCell="1" allowOverlap="1" wp14:anchorId="1D575503" wp14:editId="7CA1D547">
              <wp:simplePos x="0" y="0"/>
              <wp:positionH relativeFrom="margin">
                <wp:align>right</wp:align>
              </wp:positionH>
              <wp:positionV relativeFrom="paragraph">
                <wp:posOffset>59</wp:posOffset>
              </wp:positionV>
              <wp:extent cx="6840220" cy="3521403"/>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2586"/>
                      <a:stretch/>
                    </pic:blipFill>
                    <pic:spPr bwMode="auto">
                      <a:xfrm>
                        <a:off x="0" y="0"/>
                        <a:ext cx="6840220" cy="3521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A278D60" w14:textId="775C418F" w:rsidR="00257A00" w:rsidRPr="002376B7" w:rsidDel="00634EFD" w:rsidRDefault="00257A00">
      <w:pPr>
        <w:pStyle w:val="ListParagraph"/>
        <w:rPr>
          <w:del w:id="1860" w:author="Quoc Nguyen" w:date="2018-12-12T10:20:00Z"/>
          <w:noProof/>
          <w:lang w:val="en-US" w:eastAsia="zh-CN"/>
        </w:rPr>
        <w:pPrChange w:id="1861" w:author="cong an ngo" w:date="2018-12-12T12:07:00Z">
          <w:pPr>
            <w:spacing w:after="120" w:line="360" w:lineRule="auto"/>
          </w:pPr>
        </w:pPrChange>
      </w:pPr>
    </w:p>
    <w:p w14:paraId="306904A4" w14:textId="294C04A2" w:rsidR="00257A00" w:rsidRPr="002376B7" w:rsidDel="00634EFD" w:rsidRDefault="00257A00">
      <w:pPr>
        <w:pStyle w:val="ListParagraph"/>
        <w:rPr>
          <w:del w:id="1862" w:author="Quoc Nguyen" w:date="2018-12-12T10:20:00Z"/>
          <w:noProof/>
          <w:lang w:val="en-US" w:eastAsia="zh-CN"/>
        </w:rPr>
        <w:pPrChange w:id="1863" w:author="cong an ngo" w:date="2018-12-12T12:07:00Z">
          <w:pPr>
            <w:spacing w:after="120" w:line="360" w:lineRule="auto"/>
          </w:pPr>
        </w:pPrChange>
      </w:pPr>
    </w:p>
    <w:p w14:paraId="0C1AB9BF" w14:textId="645A9417" w:rsidR="00257A00" w:rsidRPr="002376B7" w:rsidDel="00634EFD" w:rsidRDefault="00257A00">
      <w:pPr>
        <w:pStyle w:val="ListParagraph"/>
        <w:rPr>
          <w:del w:id="1864" w:author="Quoc Nguyen" w:date="2018-12-12T10:20:00Z"/>
          <w:noProof/>
          <w:lang w:val="en-US" w:eastAsia="zh-CN"/>
        </w:rPr>
        <w:pPrChange w:id="1865" w:author="cong an ngo" w:date="2018-12-12T12:07:00Z">
          <w:pPr>
            <w:spacing w:after="120" w:line="360" w:lineRule="auto"/>
          </w:pPr>
        </w:pPrChange>
      </w:pPr>
    </w:p>
    <w:p w14:paraId="5CDBE73E" w14:textId="01F01D03" w:rsidR="00257A00" w:rsidRPr="002376B7" w:rsidDel="00634EFD" w:rsidRDefault="00257A00">
      <w:pPr>
        <w:pStyle w:val="ListParagraph"/>
        <w:rPr>
          <w:del w:id="1866" w:author="Quoc Nguyen" w:date="2018-12-12T10:20:00Z"/>
          <w:noProof/>
          <w:lang w:val="en-US" w:eastAsia="zh-CN"/>
        </w:rPr>
        <w:pPrChange w:id="1867" w:author="cong an ngo" w:date="2018-12-12T12:07:00Z">
          <w:pPr>
            <w:spacing w:after="120" w:line="360" w:lineRule="auto"/>
          </w:pPr>
        </w:pPrChange>
      </w:pPr>
    </w:p>
    <w:p w14:paraId="57D0A786" w14:textId="7395A9B8" w:rsidR="00257A00" w:rsidRPr="002376B7" w:rsidDel="00634EFD" w:rsidRDefault="00257A00">
      <w:pPr>
        <w:pStyle w:val="ListParagraph"/>
        <w:rPr>
          <w:del w:id="1868" w:author="Quoc Nguyen" w:date="2018-12-12T10:20:00Z"/>
          <w:noProof/>
          <w:lang w:val="en-US" w:eastAsia="zh-CN"/>
        </w:rPr>
        <w:pPrChange w:id="1869" w:author="cong an ngo" w:date="2018-12-12T12:07:00Z">
          <w:pPr>
            <w:spacing w:after="120" w:line="360" w:lineRule="auto"/>
          </w:pPr>
        </w:pPrChange>
      </w:pPr>
    </w:p>
    <w:p w14:paraId="71F9446F" w14:textId="4F9CE970" w:rsidR="00257A00" w:rsidRPr="002376B7" w:rsidDel="00634EFD" w:rsidRDefault="00257A00">
      <w:pPr>
        <w:pStyle w:val="ListParagraph"/>
        <w:rPr>
          <w:del w:id="1870" w:author="Quoc Nguyen" w:date="2018-12-12T10:20:00Z"/>
          <w:noProof/>
          <w:lang w:val="en-US" w:eastAsia="zh-CN"/>
        </w:rPr>
        <w:pPrChange w:id="1871" w:author="cong an ngo" w:date="2018-12-12T12:07:00Z">
          <w:pPr>
            <w:spacing w:after="120" w:line="360" w:lineRule="auto"/>
          </w:pPr>
        </w:pPrChange>
      </w:pPr>
    </w:p>
    <w:p w14:paraId="167FFCF9" w14:textId="51B44654" w:rsidR="00257A00" w:rsidRPr="002376B7" w:rsidDel="00634EFD" w:rsidRDefault="00257A00">
      <w:pPr>
        <w:pStyle w:val="ListParagraph"/>
        <w:rPr>
          <w:del w:id="1872" w:author="Quoc Nguyen" w:date="2018-12-12T10:20:00Z"/>
          <w:noProof/>
          <w:lang w:val="en-US" w:eastAsia="zh-CN"/>
        </w:rPr>
        <w:pPrChange w:id="1873" w:author="cong an ngo" w:date="2018-12-12T12:07:00Z">
          <w:pPr>
            <w:spacing w:after="120" w:line="360" w:lineRule="auto"/>
          </w:pPr>
        </w:pPrChange>
      </w:pPr>
    </w:p>
    <w:p w14:paraId="13795676" w14:textId="0BFAD9CA" w:rsidR="00257A00" w:rsidRPr="002376B7" w:rsidDel="00634EFD" w:rsidRDefault="00257A00">
      <w:pPr>
        <w:pStyle w:val="ListParagraph"/>
        <w:rPr>
          <w:del w:id="1874" w:author="Quoc Nguyen" w:date="2018-12-12T10:20:00Z"/>
          <w:noProof/>
          <w:lang w:val="en-US" w:eastAsia="zh-CN"/>
        </w:rPr>
        <w:pPrChange w:id="1875" w:author="cong an ngo" w:date="2018-12-12T12:07:00Z">
          <w:pPr>
            <w:spacing w:after="120" w:line="360" w:lineRule="auto"/>
          </w:pPr>
        </w:pPrChange>
      </w:pPr>
    </w:p>
    <w:p w14:paraId="0094A018" w14:textId="3181C29F" w:rsidR="00257A00" w:rsidRPr="002376B7" w:rsidDel="00634EFD" w:rsidRDefault="00257A00">
      <w:pPr>
        <w:pStyle w:val="ListParagraph"/>
        <w:rPr>
          <w:del w:id="1876" w:author="Quoc Nguyen" w:date="2018-12-12T10:20:00Z"/>
          <w:noProof/>
          <w:lang w:val="en-US" w:eastAsia="zh-CN"/>
        </w:rPr>
        <w:pPrChange w:id="1877" w:author="cong an ngo" w:date="2018-12-12T12:07:00Z">
          <w:pPr>
            <w:spacing w:after="120" w:line="360" w:lineRule="auto"/>
          </w:pPr>
        </w:pPrChange>
      </w:pPr>
    </w:p>
    <w:p w14:paraId="685EDFC0" w14:textId="5A1415FE" w:rsidR="00257A00" w:rsidRPr="002376B7" w:rsidDel="00634EFD" w:rsidRDefault="00257A00">
      <w:pPr>
        <w:pStyle w:val="ListParagraph"/>
        <w:rPr>
          <w:del w:id="1878" w:author="Quoc Nguyen" w:date="2018-12-12T10:20:00Z"/>
          <w:noProof/>
          <w:lang w:val="en-US" w:eastAsia="zh-CN"/>
        </w:rPr>
        <w:pPrChange w:id="1879" w:author="cong an ngo" w:date="2018-12-12T12:07:00Z">
          <w:pPr>
            <w:spacing w:after="120" w:line="360" w:lineRule="auto"/>
          </w:pPr>
        </w:pPrChange>
      </w:pPr>
    </w:p>
    <w:p w14:paraId="345B64CB" w14:textId="4F9C8F02" w:rsidR="00E348DB" w:rsidRPr="002376B7" w:rsidDel="00634EFD" w:rsidRDefault="00E348DB">
      <w:pPr>
        <w:pStyle w:val="ListParagraph"/>
        <w:rPr>
          <w:del w:id="1880" w:author="Quoc Nguyen" w:date="2018-12-12T10:20:00Z"/>
          <w:noProof/>
          <w:lang w:val="en-US" w:eastAsia="zh-CN"/>
        </w:rPr>
        <w:pPrChange w:id="1881" w:author="cong an ngo" w:date="2018-12-12T12:07:00Z">
          <w:pPr>
            <w:spacing w:after="120" w:line="360" w:lineRule="auto"/>
          </w:pPr>
        </w:pPrChange>
      </w:pPr>
    </w:p>
    <w:p w14:paraId="3FAEE174" w14:textId="4427227B" w:rsidR="00E348DB" w:rsidRPr="002376B7" w:rsidDel="00634EFD" w:rsidRDefault="00E348DB">
      <w:pPr>
        <w:pStyle w:val="ListParagraph"/>
        <w:rPr>
          <w:del w:id="1882" w:author="Quoc Nguyen" w:date="2018-12-12T10:20:00Z"/>
          <w:noProof/>
          <w:lang w:val="en-US" w:eastAsia="zh-CN"/>
        </w:rPr>
        <w:pPrChange w:id="1883" w:author="cong an ngo" w:date="2018-12-12T12:07:00Z">
          <w:pPr>
            <w:spacing w:after="120" w:line="360" w:lineRule="auto"/>
          </w:pPr>
        </w:pPrChange>
      </w:pPr>
    </w:p>
    <w:p w14:paraId="7BCFB94F" w14:textId="2C62B1F6" w:rsidR="00E348DB" w:rsidRPr="002376B7" w:rsidDel="00634EFD" w:rsidRDefault="00E348DB">
      <w:pPr>
        <w:pStyle w:val="ListParagraph"/>
        <w:rPr>
          <w:del w:id="1884" w:author="Quoc Nguyen" w:date="2018-12-12T10:20:00Z"/>
          <w:noProof/>
          <w:lang w:val="en-US" w:eastAsia="zh-CN"/>
        </w:rPr>
        <w:pPrChange w:id="1885" w:author="cong an ngo" w:date="2018-12-12T12:07:00Z">
          <w:pPr>
            <w:spacing w:after="120" w:line="360" w:lineRule="auto"/>
          </w:pPr>
        </w:pPrChange>
      </w:pPr>
    </w:p>
    <w:p w14:paraId="0DE1256C" w14:textId="6151E5B5" w:rsidR="00E348DB" w:rsidRPr="002376B7" w:rsidDel="00634EFD" w:rsidRDefault="00E348DB">
      <w:pPr>
        <w:pStyle w:val="ListParagraph"/>
        <w:rPr>
          <w:del w:id="1886" w:author="Quoc Nguyen" w:date="2018-12-12T10:20:00Z"/>
          <w:noProof/>
          <w:lang w:val="en-US" w:eastAsia="zh-CN"/>
        </w:rPr>
        <w:pPrChange w:id="1887" w:author="cong an ngo" w:date="2018-12-12T12:07:00Z">
          <w:pPr>
            <w:spacing w:after="120" w:line="360" w:lineRule="auto"/>
          </w:pPr>
        </w:pPrChange>
      </w:pPr>
    </w:p>
    <w:p w14:paraId="15FBC637" w14:textId="1DE64B90" w:rsidR="00E348DB" w:rsidRPr="002376B7" w:rsidDel="00634EFD" w:rsidRDefault="00E348DB">
      <w:pPr>
        <w:pStyle w:val="ListParagraph"/>
        <w:rPr>
          <w:del w:id="1888" w:author="Quoc Nguyen" w:date="2018-12-12T10:20:00Z"/>
          <w:noProof/>
          <w:lang w:val="en-US" w:eastAsia="zh-CN"/>
        </w:rPr>
        <w:pPrChange w:id="1889" w:author="cong an ngo" w:date="2018-12-12T12:07:00Z">
          <w:pPr>
            <w:spacing w:after="120" w:line="360" w:lineRule="auto"/>
          </w:pPr>
        </w:pPrChange>
      </w:pPr>
    </w:p>
    <w:p w14:paraId="66B625A2" w14:textId="26EDA1FD" w:rsidR="00E348DB" w:rsidRPr="002376B7" w:rsidDel="00634EFD" w:rsidRDefault="00E348DB">
      <w:pPr>
        <w:pStyle w:val="ListParagraph"/>
        <w:rPr>
          <w:del w:id="1890" w:author="Quoc Nguyen" w:date="2018-12-12T10:20:00Z"/>
          <w:noProof/>
          <w:lang w:val="en-US" w:eastAsia="zh-CN"/>
        </w:rPr>
        <w:pPrChange w:id="1891" w:author="cong an ngo" w:date="2018-12-12T12:07:00Z">
          <w:pPr>
            <w:spacing w:after="120" w:line="360" w:lineRule="auto"/>
          </w:pPr>
        </w:pPrChange>
      </w:pPr>
    </w:p>
    <w:p w14:paraId="6DC0A08B" w14:textId="056C361D" w:rsidR="00F3557C" w:rsidRPr="002376B7" w:rsidDel="00634EFD" w:rsidRDefault="00F3557C">
      <w:pPr>
        <w:pStyle w:val="ListParagraph"/>
        <w:rPr>
          <w:del w:id="1892" w:author="Quoc Nguyen" w:date="2018-12-12T10:20:00Z"/>
          <w:lang w:val="en-US"/>
        </w:rPr>
        <w:pPrChange w:id="1893" w:author="cong an ngo" w:date="2018-12-12T12:07:00Z">
          <w:pPr>
            <w:spacing w:after="120" w:line="360" w:lineRule="auto"/>
          </w:pPr>
        </w:pPrChange>
      </w:pPr>
    </w:p>
    <w:p w14:paraId="5D8CC5D5" w14:textId="37A321CB" w:rsidR="00146AEE" w:rsidRPr="002376B7" w:rsidDel="0061289D" w:rsidRDefault="00146AEE">
      <w:pPr>
        <w:pStyle w:val="ListParagraph"/>
        <w:rPr>
          <w:del w:id="1894" w:author="cong an ngo" w:date="2018-12-12T11:38:00Z"/>
          <w:lang w:val="en-US"/>
        </w:rPr>
        <w:pPrChange w:id="1895" w:author="cong an ngo" w:date="2018-12-12T12:07:00Z">
          <w:pPr>
            <w:spacing w:after="120" w:line="360" w:lineRule="auto"/>
          </w:pPr>
        </w:pPrChange>
      </w:pPr>
    </w:p>
    <w:p w14:paraId="66D7DABC" w14:textId="335FE3CE" w:rsidR="00146AEE" w:rsidRPr="002376B7" w:rsidDel="0061289D" w:rsidRDefault="00146AEE">
      <w:pPr>
        <w:pStyle w:val="ListParagraph"/>
        <w:rPr>
          <w:del w:id="1896" w:author="cong an ngo" w:date="2018-12-12T11:38:00Z"/>
          <w:lang w:val="en-US"/>
        </w:rPr>
        <w:pPrChange w:id="1897" w:author="cong an ngo" w:date="2018-12-12T12:07:00Z">
          <w:pPr>
            <w:spacing w:after="120" w:line="360" w:lineRule="auto"/>
          </w:pPr>
        </w:pPrChange>
      </w:pPr>
    </w:p>
    <w:p w14:paraId="6089064F" w14:textId="4E1C5902" w:rsidR="00146AEE" w:rsidRPr="002376B7" w:rsidDel="0061289D" w:rsidRDefault="00146AEE">
      <w:pPr>
        <w:pStyle w:val="ListParagraph"/>
        <w:rPr>
          <w:del w:id="1898" w:author="cong an ngo" w:date="2018-12-12T11:36:00Z"/>
          <w:lang w:val="en-US"/>
        </w:rPr>
        <w:pPrChange w:id="1899" w:author="cong an ngo" w:date="2018-12-12T12:07:00Z">
          <w:pPr>
            <w:spacing w:after="120" w:line="360" w:lineRule="auto"/>
          </w:pPr>
        </w:pPrChange>
      </w:pPr>
      <w:del w:id="1900" w:author="cong an ngo" w:date="2018-12-12T11:36:00Z">
        <w:r w:rsidRPr="002376B7" w:rsidDel="0061289D">
          <w:rPr>
            <w:lang w:val="en-US"/>
          </w:rPr>
          <w:delText>Giải thích giao diện người dùng</w:delText>
        </w:r>
      </w:del>
    </w:p>
    <w:p w14:paraId="27663B7B" w14:textId="0CBDF86D" w:rsidR="00146AEE" w:rsidRPr="002376B7" w:rsidDel="0061289D" w:rsidRDefault="00146AEE">
      <w:pPr>
        <w:pStyle w:val="ListParagraph"/>
        <w:rPr>
          <w:del w:id="1901" w:author="cong an ngo" w:date="2018-12-12T11:36:00Z"/>
        </w:rPr>
        <w:pPrChange w:id="1902" w:author="cong an ngo" w:date="2018-12-12T12:07:00Z">
          <w:pPr>
            <w:pStyle w:val="ListParagraph"/>
            <w:numPr>
              <w:numId w:val="1"/>
            </w:numPr>
            <w:spacing w:after="120" w:line="360" w:lineRule="auto"/>
            <w:ind w:hanging="360"/>
          </w:pPr>
        </w:pPrChange>
      </w:pPr>
      <w:del w:id="1903" w:author="cong an ngo" w:date="2018-12-12T11:36:00Z">
        <w:r w:rsidRPr="002376B7" w:rsidDel="0061289D">
          <w:delText>Giao diện chính người dùng</w:delText>
        </w:r>
      </w:del>
    </w:p>
    <w:p w14:paraId="18049D27" w14:textId="00B3147B" w:rsidR="00146AEE" w:rsidRPr="002376B7" w:rsidDel="0061289D" w:rsidRDefault="00146AEE">
      <w:pPr>
        <w:pStyle w:val="ListParagraph"/>
        <w:rPr>
          <w:del w:id="1904" w:author="cong an ngo" w:date="2018-12-12T11:38:00Z"/>
        </w:rPr>
        <w:pPrChange w:id="1905" w:author="cong an ngo" w:date="2018-12-12T12:07:00Z">
          <w:pPr>
            <w:spacing w:after="120" w:line="360" w:lineRule="auto"/>
          </w:pPr>
        </w:pPrChange>
      </w:pPr>
      <w:del w:id="1906" w:author="cong an ngo" w:date="2018-12-12T11:36:00Z">
        <w:r w:rsidRPr="002376B7" w:rsidDel="0061289D">
          <w:rPr>
            <w:noProof/>
            <w:lang w:val="en-US" w:eastAsia="zh-CN"/>
          </w:rPr>
          <w:drawing>
            <wp:inline distT="0" distB="0" distL="0" distR="0" wp14:anchorId="21864A14" wp14:editId="166A758B">
              <wp:extent cx="5943600" cy="2919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del>
    </w:p>
    <w:p w14:paraId="040D8EE1" w14:textId="56D4260B" w:rsidR="00146AEE" w:rsidRPr="002376B7" w:rsidDel="0061289D" w:rsidRDefault="00146AEE">
      <w:pPr>
        <w:pStyle w:val="ListParagraph"/>
        <w:rPr>
          <w:del w:id="1907" w:author="cong an ngo" w:date="2018-12-12T11:38:00Z"/>
        </w:rPr>
        <w:pPrChange w:id="1908" w:author="cong an ngo" w:date="2018-12-12T12:07:00Z">
          <w:pPr>
            <w:pStyle w:val="ListParagraph"/>
            <w:numPr>
              <w:numId w:val="1"/>
            </w:numPr>
            <w:spacing w:after="120" w:line="360" w:lineRule="auto"/>
            <w:ind w:hanging="360"/>
          </w:pPr>
        </w:pPrChange>
      </w:pPr>
      <w:del w:id="1909" w:author="cong an ngo" w:date="2018-12-12T11:38:00Z">
        <w:r w:rsidRPr="002376B7" w:rsidDel="0061289D">
          <w:delText>Giao diện đăng nhập</w:delText>
        </w:r>
        <w:r w:rsidR="000A6B7E" w:rsidRPr="00D51F45" w:rsidDel="0061289D">
          <w:delText xml:space="preserve">: dùng để đăng nhập khi muốn đăng bài </w:delText>
        </w:r>
      </w:del>
    </w:p>
    <w:p w14:paraId="172EF993" w14:textId="62F2C542" w:rsidR="00146AEE" w:rsidRPr="002376B7" w:rsidDel="003A227B" w:rsidRDefault="00146AEE">
      <w:pPr>
        <w:pStyle w:val="ListParagraph"/>
        <w:rPr>
          <w:del w:id="1910" w:author="cong an ngo" w:date="2018-12-12T12:07:00Z"/>
        </w:rPr>
        <w:pPrChange w:id="1911" w:author="cong an ngo" w:date="2018-12-12T12:07:00Z">
          <w:pPr>
            <w:spacing w:after="120" w:line="360" w:lineRule="auto"/>
          </w:pPr>
        </w:pPrChange>
      </w:pPr>
      <w:moveFromRangeStart w:id="1912" w:author="cong an ngo" w:date="2018-12-12T11:37:00Z" w:name="move532377950"/>
      <w:moveFrom w:id="1913" w:author="cong an ngo" w:date="2018-12-12T11:37:00Z">
        <w:del w:id="1914" w:author="cong an ngo" w:date="2018-12-12T12:07:00Z">
          <w:r w:rsidRPr="002376B7" w:rsidDel="003A227B">
            <w:rPr>
              <w:noProof/>
              <w:lang w:val="en-US" w:eastAsia="zh-CN"/>
            </w:rPr>
            <w:drawing>
              <wp:inline distT="0" distB="0" distL="0" distR="0" wp14:anchorId="7401702C" wp14:editId="40D35AA3">
                <wp:extent cx="52959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900" cy="3714750"/>
                        </a:xfrm>
                        <a:prstGeom prst="rect">
                          <a:avLst/>
                        </a:prstGeom>
                        <a:noFill/>
                        <a:ln>
                          <a:noFill/>
                        </a:ln>
                      </pic:spPr>
                    </pic:pic>
                  </a:graphicData>
                </a:graphic>
              </wp:inline>
            </w:drawing>
          </w:r>
        </w:del>
      </w:moveFrom>
      <w:moveFromRangeEnd w:id="1912"/>
    </w:p>
    <w:p w14:paraId="328EB834" w14:textId="16780255" w:rsidR="000A6B7E" w:rsidRPr="002376B7" w:rsidDel="0061289D" w:rsidRDefault="000A6B7E">
      <w:pPr>
        <w:pStyle w:val="ListParagraph"/>
        <w:rPr>
          <w:del w:id="1915" w:author="cong an ngo" w:date="2018-12-12T11:38:00Z"/>
        </w:rPr>
        <w:pPrChange w:id="1916" w:author="cong an ngo" w:date="2018-12-12T12:07:00Z">
          <w:pPr>
            <w:pStyle w:val="ListParagraph"/>
            <w:spacing w:after="120" w:line="360" w:lineRule="auto"/>
          </w:pPr>
        </w:pPrChange>
      </w:pPr>
    </w:p>
    <w:p w14:paraId="5A683DC9" w14:textId="14FE45DB" w:rsidR="000A6B7E" w:rsidRPr="002376B7" w:rsidDel="0061289D" w:rsidRDefault="000A6B7E">
      <w:pPr>
        <w:pStyle w:val="ListParagraph"/>
        <w:rPr>
          <w:del w:id="1917" w:author="cong an ngo" w:date="2018-12-12T11:38:00Z"/>
        </w:rPr>
        <w:pPrChange w:id="1918" w:author="cong an ngo" w:date="2018-12-12T12:07:00Z">
          <w:pPr>
            <w:spacing w:after="120" w:line="360" w:lineRule="auto"/>
            <w:ind w:left="360"/>
          </w:pPr>
        </w:pPrChange>
      </w:pPr>
    </w:p>
    <w:p w14:paraId="6EEC3A73" w14:textId="3FDDF349" w:rsidR="000A6B7E" w:rsidRPr="00911C96" w:rsidDel="00911C96" w:rsidRDefault="000A6B7E">
      <w:pPr>
        <w:pStyle w:val="ListParagraph"/>
        <w:rPr>
          <w:del w:id="1919" w:author="cong an ngo" w:date="2018-12-12T11:40:00Z"/>
        </w:rPr>
        <w:pPrChange w:id="1920" w:author="cong an ngo" w:date="2018-12-12T12:07:00Z">
          <w:pPr>
            <w:pStyle w:val="ListParagraph"/>
            <w:spacing w:after="120" w:line="360" w:lineRule="auto"/>
          </w:pPr>
        </w:pPrChange>
      </w:pPr>
    </w:p>
    <w:p w14:paraId="32F12DE6" w14:textId="77777777" w:rsidR="000A6B7E" w:rsidRPr="002376B7" w:rsidDel="00911C96" w:rsidRDefault="000A6B7E">
      <w:pPr>
        <w:pStyle w:val="ListParagraph"/>
        <w:rPr>
          <w:del w:id="1921" w:author="cong an ngo" w:date="2018-12-12T11:40:00Z"/>
        </w:rPr>
        <w:pPrChange w:id="1922" w:author="cong an ngo" w:date="2018-12-12T12:07:00Z">
          <w:pPr>
            <w:pStyle w:val="ListParagraph"/>
            <w:spacing w:after="120" w:line="360" w:lineRule="auto"/>
          </w:pPr>
        </w:pPrChange>
      </w:pPr>
    </w:p>
    <w:p w14:paraId="20EAC1BF" w14:textId="77777777" w:rsidR="000A6B7E" w:rsidRPr="002376B7" w:rsidDel="00911C96" w:rsidRDefault="000A6B7E">
      <w:pPr>
        <w:pStyle w:val="ListParagraph"/>
        <w:rPr>
          <w:del w:id="1923" w:author="cong an ngo" w:date="2018-12-12T11:40:00Z"/>
        </w:rPr>
        <w:pPrChange w:id="1924" w:author="cong an ngo" w:date="2018-12-12T12:07:00Z">
          <w:pPr>
            <w:pStyle w:val="ListParagraph"/>
            <w:spacing w:after="120" w:line="360" w:lineRule="auto"/>
          </w:pPr>
        </w:pPrChange>
      </w:pPr>
    </w:p>
    <w:p w14:paraId="45B4E5BB" w14:textId="6966962E" w:rsidR="000A6B7E" w:rsidRPr="002376B7" w:rsidDel="00911C96" w:rsidRDefault="000A6B7E">
      <w:pPr>
        <w:pStyle w:val="ListParagraph"/>
        <w:rPr>
          <w:del w:id="1925" w:author="cong an ngo" w:date="2018-12-12T11:40:00Z"/>
        </w:rPr>
        <w:pPrChange w:id="1926" w:author="cong an ngo" w:date="2018-12-12T12:07:00Z">
          <w:pPr>
            <w:pStyle w:val="ListParagraph"/>
            <w:spacing w:after="120" w:line="360" w:lineRule="auto"/>
          </w:pPr>
        </w:pPrChange>
      </w:pPr>
    </w:p>
    <w:p w14:paraId="002939D9" w14:textId="5182AF47" w:rsidR="00146AEE" w:rsidRPr="002376B7" w:rsidDel="00911C96" w:rsidRDefault="00146AEE">
      <w:pPr>
        <w:pStyle w:val="ListParagraph"/>
        <w:rPr>
          <w:del w:id="1927" w:author="cong an ngo" w:date="2018-12-12T11:40:00Z"/>
        </w:rPr>
        <w:pPrChange w:id="1928" w:author="cong an ngo" w:date="2018-12-12T12:07:00Z">
          <w:pPr>
            <w:pStyle w:val="ListParagraph"/>
            <w:numPr>
              <w:numId w:val="1"/>
            </w:numPr>
            <w:spacing w:after="120" w:line="360" w:lineRule="auto"/>
            <w:ind w:hanging="360"/>
          </w:pPr>
        </w:pPrChange>
      </w:pPr>
      <w:del w:id="1929" w:author="cong an ngo" w:date="2018-12-12T11:40:00Z">
        <w:r w:rsidRPr="002376B7" w:rsidDel="00911C96">
          <w:delText>Giao diện đăng ký người dùng</w:delText>
        </w:r>
        <w:r w:rsidR="000A6B7E" w:rsidRPr="00D51F45" w:rsidDel="00911C96">
          <w:delText>: đăng ký tài khoản mới</w:delText>
        </w:r>
      </w:del>
    </w:p>
    <w:p w14:paraId="489CEB36" w14:textId="40CB1E79" w:rsidR="00146AEE" w:rsidRPr="002376B7" w:rsidDel="00911C96" w:rsidRDefault="00146AEE">
      <w:pPr>
        <w:pStyle w:val="ListParagraph"/>
        <w:rPr>
          <w:del w:id="1930" w:author="cong an ngo" w:date="2018-12-12T11:40:00Z"/>
        </w:rPr>
        <w:pPrChange w:id="1931" w:author="cong an ngo" w:date="2018-12-12T12:07:00Z">
          <w:pPr>
            <w:spacing w:after="120" w:line="360" w:lineRule="auto"/>
          </w:pPr>
        </w:pPrChange>
      </w:pPr>
      <w:moveFromRangeStart w:id="1932" w:author="cong an ngo" w:date="2018-12-12T11:39:00Z" w:name="move532378079"/>
      <w:moveFrom w:id="1933" w:author="cong an ngo" w:date="2018-12-12T11:39:00Z">
        <w:del w:id="1934" w:author="cong an ngo" w:date="2018-12-12T11:40:00Z">
          <w:r w:rsidRPr="002376B7" w:rsidDel="00911C96">
            <w:rPr>
              <w:noProof/>
              <w:lang w:val="en-US" w:eastAsia="zh-CN"/>
            </w:rPr>
            <w:drawing>
              <wp:inline distT="0" distB="0" distL="0" distR="0" wp14:anchorId="0C7C833E" wp14:editId="3787EF25">
                <wp:extent cx="5943600" cy="38969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del>
      </w:moveFrom>
      <w:moveFromRangeEnd w:id="1932"/>
    </w:p>
    <w:p w14:paraId="4AAA5705" w14:textId="1652B04B" w:rsidR="000A6B7E" w:rsidRPr="00D51F45" w:rsidDel="00911C96" w:rsidRDefault="000A6B7E">
      <w:pPr>
        <w:pStyle w:val="ListParagraph"/>
        <w:rPr>
          <w:del w:id="1935" w:author="cong an ngo" w:date="2018-12-12T11:40:00Z"/>
        </w:rPr>
        <w:pPrChange w:id="1936" w:author="cong an ngo" w:date="2018-12-12T12:07:00Z">
          <w:pPr>
            <w:pStyle w:val="ListParagraph"/>
            <w:numPr>
              <w:numId w:val="1"/>
            </w:numPr>
            <w:spacing w:after="120" w:line="360" w:lineRule="auto"/>
            <w:ind w:hanging="360"/>
          </w:pPr>
        </w:pPrChange>
      </w:pPr>
      <w:del w:id="1937" w:author="cong an ngo" w:date="2018-12-12T11:40:00Z">
        <w:r w:rsidRPr="00D51F45" w:rsidDel="00911C96">
          <w:delText>Giao diện đổi mật khẩu</w:delText>
        </w:r>
      </w:del>
    </w:p>
    <w:p w14:paraId="48D526FE" w14:textId="14CE0D39" w:rsidR="000A6B7E" w:rsidRPr="002376B7" w:rsidDel="00911C96" w:rsidRDefault="000A6B7E">
      <w:pPr>
        <w:pStyle w:val="ListParagraph"/>
        <w:rPr>
          <w:del w:id="1938" w:author="cong an ngo" w:date="2018-12-12T11:40:00Z"/>
          <w:lang w:val="en-US"/>
        </w:rPr>
        <w:pPrChange w:id="1939" w:author="cong an ngo" w:date="2018-12-12T12:07:00Z">
          <w:pPr>
            <w:spacing w:after="120" w:line="360" w:lineRule="auto"/>
          </w:pPr>
        </w:pPrChange>
      </w:pPr>
      <w:moveFromRangeStart w:id="1940" w:author="cong an ngo" w:date="2018-12-12T11:40:00Z" w:name="move532378141"/>
      <w:moveFrom w:id="1941" w:author="cong an ngo" w:date="2018-12-12T11:40:00Z">
        <w:del w:id="1942" w:author="cong an ngo" w:date="2018-12-12T11:40:00Z">
          <w:r w:rsidRPr="002376B7" w:rsidDel="00911C96">
            <w:rPr>
              <w:noProof/>
              <w:lang w:val="en-US" w:eastAsia="zh-CN"/>
            </w:rPr>
            <w:drawing>
              <wp:inline distT="0" distB="0" distL="0" distR="0" wp14:anchorId="1E5F1AB3" wp14:editId="5CC8B679">
                <wp:extent cx="6840220" cy="2947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0220" cy="2947035"/>
                        </a:xfrm>
                        <a:prstGeom prst="rect">
                          <a:avLst/>
                        </a:prstGeom>
                        <a:noFill/>
                        <a:ln>
                          <a:noFill/>
                        </a:ln>
                      </pic:spPr>
                    </pic:pic>
                  </a:graphicData>
                </a:graphic>
              </wp:inline>
            </w:drawing>
          </w:r>
        </w:del>
      </w:moveFrom>
      <w:moveFromRangeEnd w:id="1940"/>
    </w:p>
    <w:p w14:paraId="3DB4A4CA" w14:textId="208A53CE" w:rsidR="000A6B7E" w:rsidRPr="002376B7" w:rsidDel="00911C96" w:rsidRDefault="000A6B7E">
      <w:pPr>
        <w:pStyle w:val="ListParagraph"/>
        <w:rPr>
          <w:del w:id="1943" w:author="cong an ngo" w:date="2018-12-12T11:40:00Z"/>
        </w:rPr>
        <w:pPrChange w:id="1944" w:author="cong an ngo" w:date="2018-12-12T12:07:00Z">
          <w:pPr>
            <w:pStyle w:val="ListParagraph"/>
            <w:spacing w:after="120" w:line="360" w:lineRule="auto"/>
          </w:pPr>
        </w:pPrChange>
      </w:pPr>
    </w:p>
    <w:p w14:paraId="09CCDFB4" w14:textId="77777777" w:rsidR="000A6B7E" w:rsidRPr="002376B7" w:rsidDel="003A227B" w:rsidRDefault="000A6B7E">
      <w:pPr>
        <w:pStyle w:val="ListParagraph"/>
        <w:rPr>
          <w:del w:id="1945" w:author="cong an ngo" w:date="2018-12-12T12:07:00Z"/>
        </w:rPr>
        <w:pPrChange w:id="1946" w:author="cong an ngo" w:date="2018-12-12T12:07:00Z">
          <w:pPr>
            <w:pStyle w:val="ListParagraph"/>
            <w:spacing w:after="120" w:line="360" w:lineRule="auto"/>
          </w:pPr>
        </w:pPrChange>
      </w:pPr>
    </w:p>
    <w:p w14:paraId="3291A74F" w14:textId="77777777" w:rsidR="000A6B7E" w:rsidRPr="002376B7" w:rsidDel="003A227B" w:rsidRDefault="000A6B7E">
      <w:pPr>
        <w:pStyle w:val="ListParagraph"/>
        <w:rPr>
          <w:del w:id="1947" w:author="cong an ngo" w:date="2018-12-12T12:07:00Z"/>
        </w:rPr>
        <w:pPrChange w:id="1948" w:author="cong an ngo" w:date="2018-12-12T12:07:00Z">
          <w:pPr>
            <w:pStyle w:val="ListParagraph"/>
            <w:spacing w:after="120" w:line="360" w:lineRule="auto"/>
          </w:pPr>
        </w:pPrChange>
      </w:pPr>
    </w:p>
    <w:p w14:paraId="715C8043" w14:textId="77777777" w:rsidR="000A6B7E" w:rsidRPr="002376B7" w:rsidDel="003A227B" w:rsidRDefault="000A6B7E">
      <w:pPr>
        <w:pStyle w:val="ListParagraph"/>
        <w:rPr>
          <w:del w:id="1949" w:author="cong an ngo" w:date="2018-12-12T12:07:00Z"/>
        </w:rPr>
        <w:pPrChange w:id="1950" w:author="cong an ngo" w:date="2018-12-12T12:07:00Z">
          <w:pPr>
            <w:pStyle w:val="ListParagraph"/>
            <w:spacing w:after="120" w:line="360" w:lineRule="auto"/>
          </w:pPr>
        </w:pPrChange>
      </w:pPr>
    </w:p>
    <w:p w14:paraId="49F0C3D8" w14:textId="77777777" w:rsidR="000A6B7E" w:rsidRPr="002376B7" w:rsidDel="003A227B" w:rsidRDefault="000A6B7E">
      <w:pPr>
        <w:pStyle w:val="ListParagraph"/>
        <w:rPr>
          <w:del w:id="1951" w:author="cong an ngo" w:date="2018-12-12T12:07:00Z"/>
        </w:rPr>
        <w:pPrChange w:id="1952" w:author="cong an ngo" w:date="2018-12-12T12:07:00Z">
          <w:pPr>
            <w:pStyle w:val="ListParagraph"/>
            <w:spacing w:after="120" w:line="360" w:lineRule="auto"/>
          </w:pPr>
        </w:pPrChange>
      </w:pPr>
    </w:p>
    <w:p w14:paraId="7DEFA32F" w14:textId="491B66D4" w:rsidR="000A6B7E" w:rsidRPr="002376B7" w:rsidDel="003A227B" w:rsidRDefault="000A6B7E">
      <w:pPr>
        <w:pStyle w:val="ListParagraph"/>
        <w:rPr>
          <w:del w:id="1953" w:author="cong an ngo" w:date="2018-12-12T12:07:00Z"/>
        </w:rPr>
        <w:pPrChange w:id="1954" w:author="cong an ngo" w:date="2018-12-12T12:07:00Z">
          <w:pPr>
            <w:pStyle w:val="ListParagraph"/>
            <w:spacing w:after="120" w:line="360" w:lineRule="auto"/>
          </w:pPr>
        </w:pPrChange>
      </w:pPr>
    </w:p>
    <w:p w14:paraId="53ECD60F" w14:textId="3B44A06B" w:rsidR="000A6B7E" w:rsidRPr="002376B7" w:rsidDel="003A227B" w:rsidRDefault="000A6B7E">
      <w:pPr>
        <w:pStyle w:val="ListParagraph"/>
        <w:rPr>
          <w:del w:id="1955" w:author="cong an ngo" w:date="2018-12-12T12:07:00Z"/>
        </w:rPr>
        <w:pPrChange w:id="1956" w:author="cong an ngo" w:date="2018-12-12T12:07:00Z">
          <w:pPr>
            <w:pStyle w:val="ListParagraph"/>
            <w:spacing w:after="120" w:line="360" w:lineRule="auto"/>
          </w:pPr>
        </w:pPrChange>
      </w:pPr>
    </w:p>
    <w:p w14:paraId="18EDE485" w14:textId="52CAF4B3" w:rsidR="000A6B7E" w:rsidRPr="002376B7" w:rsidDel="003A227B" w:rsidRDefault="000A6B7E">
      <w:pPr>
        <w:pStyle w:val="ListParagraph"/>
        <w:rPr>
          <w:del w:id="1957" w:author="cong an ngo" w:date="2018-12-12T12:07:00Z"/>
        </w:rPr>
        <w:pPrChange w:id="1958" w:author="cong an ngo" w:date="2018-12-12T12:07:00Z">
          <w:pPr>
            <w:pStyle w:val="ListParagraph"/>
            <w:spacing w:after="120" w:line="360" w:lineRule="auto"/>
          </w:pPr>
        </w:pPrChange>
      </w:pPr>
    </w:p>
    <w:p w14:paraId="46F844FE" w14:textId="7A3D4E23" w:rsidR="00146AEE" w:rsidRPr="002376B7" w:rsidDel="003A227B" w:rsidRDefault="00146AEE">
      <w:pPr>
        <w:pStyle w:val="ListParagraph"/>
        <w:rPr>
          <w:del w:id="1959" w:author="cong an ngo" w:date="2018-12-12T12:07:00Z"/>
        </w:rPr>
        <w:pPrChange w:id="1960" w:author="cong an ngo" w:date="2018-12-12T12:07:00Z">
          <w:pPr>
            <w:pStyle w:val="ListParagraph"/>
            <w:numPr>
              <w:numId w:val="1"/>
            </w:numPr>
            <w:spacing w:after="120" w:line="360" w:lineRule="auto"/>
            <w:ind w:hanging="360"/>
          </w:pPr>
        </w:pPrChange>
      </w:pPr>
      <w:del w:id="1961" w:author="cong an ngo" w:date="2018-12-12T12:07:00Z">
        <w:r w:rsidRPr="002376B7" w:rsidDel="003A227B">
          <w:delText>Giao diện tìm kiếm</w:delText>
        </w:r>
        <w:r w:rsidR="000A6B7E" w:rsidRPr="00D51F45" w:rsidDel="003A227B">
          <w:delText xml:space="preserve">: tìm kiếm bài đăng theo từ khóa và giá </w:delText>
        </w:r>
      </w:del>
    </w:p>
    <w:p w14:paraId="3D7BAC59" w14:textId="04E39E8C" w:rsidR="00146AEE" w:rsidRPr="002376B7" w:rsidDel="003A227B" w:rsidRDefault="00146AEE">
      <w:pPr>
        <w:pStyle w:val="ListParagraph"/>
        <w:rPr>
          <w:del w:id="1962" w:author="cong an ngo" w:date="2018-12-12T12:07:00Z"/>
        </w:rPr>
        <w:pPrChange w:id="1963" w:author="cong an ngo" w:date="2018-12-12T12:07:00Z">
          <w:pPr>
            <w:spacing w:after="120" w:line="360" w:lineRule="auto"/>
          </w:pPr>
        </w:pPrChange>
      </w:pPr>
      <w:moveFromRangeStart w:id="1964" w:author="cong an ngo" w:date="2018-12-12T11:40:00Z" w:name="move532378179"/>
      <w:moveFrom w:id="1965" w:author="cong an ngo" w:date="2018-12-12T11:40:00Z">
        <w:del w:id="1966" w:author="cong an ngo" w:date="2018-12-12T12:07:00Z">
          <w:r w:rsidRPr="002376B7" w:rsidDel="003A227B">
            <w:rPr>
              <w:noProof/>
              <w:lang w:val="en-US" w:eastAsia="zh-CN"/>
            </w:rPr>
            <w:drawing>
              <wp:inline distT="0" distB="0" distL="0" distR="0" wp14:anchorId="2E182896" wp14:editId="2F5521F1">
                <wp:extent cx="5943600" cy="2825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del>
      </w:moveFrom>
      <w:moveFromRangeEnd w:id="1964"/>
    </w:p>
    <w:p w14:paraId="4C8FB7A2" w14:textId="2B4619F5" w:rsidR="00146AEE" w:rsidRPr="002376B7" w:rsidDel="003A227B" w:rsidRDefault="00146AEE">
      <w:pPr>
        <w:pStyle w:val="ListParagraph"/>
        <w:rPr>
          <w:del w:id="1967" w:author="cong an ngo" w:date="2018-12-12T12:07:00Z"/>
        </w:rPr>
        <w:pPrChange w:id="1968" w:author="cong an ngo" w:date="2018-12-12T12:07:00Z">
          <w:pPr>
            <w:spacing w:after="120" w:line="360" w:lineRule="auto"/>
          </w:pPr>
        </w:pPrChange>
      </w:pPr>
    </w:p>
    <w:p w14:paraId="4084B1DF" w14:textId="3B5E8F37" w:rsidR="00146AEE" w:rsidRPr="002376B7" w:rsidDel="003A227B" w:rsidRDefault="00146AEE">
      <w:pPr>
        <w:pStyle w:val="ListParagraph"/>
        <w:rPr>
          <w:del w:id="1969" w:author="cong an ngo" w:date="2018-12-12T12:07:00Z"/>
        </w:rPr>
        <w:pPrChange w:id="1970" w:author="cong an ngo" w:date="2018-12-12T12:07:00Z">
          <w:pPr>
            <w:spacing w:after="120" w:line="360" w:lineRule="auto"/>
          </w:pPr>
        </w:pPrChange>
      </w:pPr>
    </w:p>
    <w:p w14:paraId="3DA880B1" w14:textId="33031A45" w:rsidR="00146AEE" w:rsidRPr="002376B7" w:rsidDel="003A227B" w:rsidRDefault="00146AEE">
      <w:pPr>
        <w:pStyle w:val="ListParagraph"/>
        <w:rPr>
          <w:del w:id="1971" w:author="cong an ngo" w:date="2018-12-12T12:07:00Z"/>
        </w:rPr>
        <w:pPrChange w:id="1972" w:author="cong an ngo" w:date="2018-12-12T12:07:00Z">
          <w:pPr>
            <w:pStyle w:val="ListParagraph"/>
            <w:numPr>
              <w:numId w:val="1"/>
            </w:numPr>
            <w:spacing w:after="120" w:line="360" w:lineRule="auto"/>
            <w:ind w:hanging="360"/>
          </w:pPr>
        </w:pPrChange>
      </w:pPr>
      <w:del w:id="1973" w:author="cong an ngo" w:date="2018-12-12T12:07:00Z">
        <w:r w:rsidRPr="002376B7" w:rsidDel="003A227B">
          <w:delText>Giao diện đăng bài của người dùng</w:delText>
        </w:r>
      </w:del>
    </w:p>
    <w:p w14:paraId="045DE77D" w14:textId="3178A8C0" w:rsidR="00146AEE" w:rsidRPr="002376B7" w:rsidDel="003A227B" w:rsidRDefault="00146AEE">
      <w:pPr>
        <w:pStyle w:val="ListParagraph"/>
        <w:rPr>
          <w:del w:id="1974" w:author="cong an ngo" w:date="2018-12-12T12:07:00Z"/>
        </w:rPr>
        <w:pPrChange w:id="1975" w:author="cong an ngo" w:date="2018-12-12T12:07:00Z">
          <w:pPr>
            <w:spacing w:after="120" w:line="360" w:lineRule="auto"/>
          </w:pPr>
        </w:pPrChange>
      </w:pPr>
      <w:moveFromRangeStart w:id="1976" w:author="cong an ngo" w:date="2018-12-12T11:41:00Z" w:name="move532378208"/>
      <w:moveFrom w:id="1977" w:author="cong an ngo" w:date="2018-12-12T11:41:00Z">
        <w:del w:id="1978" w:author="cong an ngo" w:date="2018-12-12T12:07:00Z">
          <w:r w:rsidRPr="002376B7" w:rsidDel="003A227B">
            <w:rPr>
              <w:noProof/>
              <w:lang w:val="en-US" w:eastAsia="zh-CN"/>
            </w:rPr>
            <w:drawing>
              <wp:inline distT="0" distB="0" distL="0" distR="0" wp14:anchorId="11A7946B" wp14:editId="173F05ED">
                <wp:extent cx="5943600" cy="3831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del>
      </w:moveFrom>
      <w:moveFromRangeEnd w:id="1976"/>
    </w:p>
    <w:p w14:paraId="6BF7DC93" w14:textId="168653D7" w:rsidR="00146AEE" w:rsidRPr="002376B7" w:rsidRDefault="00146AEE">
      <w:pPr>
        <w:pStyle w:val="ListParagraph"/>
        <w:numPr>
          <w:ilvl w:val="0"/>
          <w:numId w:val="10"/>
        </w:numPr>
        <w:spacing w:after="120" w:line="360" w:lineRule="auto"/>
        <w:rPr>
          <w:lang w:val="en-US"/>
        </w:rPr>
        <w:pPrChange w:id="1979" w:author="cong an ngo" w:date="2018-12-12T12:07:00Z">
          <w:pPr>
            <w:spacing w:after="120" w:line="360" w:lineRule="auto"/>
          </w:pPr>
        </w:pPrChange>
      </w:pPr>
      <w:moveFromRangeStart w:id="1980" w:author="cong an ngo" w:date="2018-12-12T11:41:00Z" w:name="move532378223"/>
      <w:moveFrom w:id="1981" w:author="cong an ngo" w:date="2018-12-12T11:41:00Z">
        <w:del w:id="1982" w:author="cong an ngo" w:date="2018-12-12T12:07:00Z">
          <w:r w:rsidRPr="002376B7" w:rsidDel="003A227B">
            <w:rPr>
              <w:noProof/>
              <w:lang w:val="en-US" w:eastAsia="zh-CN"/>
            </w:rPr>
            <w:drawing>
              <wp:inline distT="0" distB="0" distL="0" distR="0" wp14:anchorId="2F3A7AF0" wp14:editId="2A73DC1B">
                <wp:extent cx="5943600" cy="236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del>
      </w:moveFrom>
      <w:moveFromRangeEnd w:id="1980"/>
    </w:p>
    <w:sectPr w:rsidR="00146AEE" w:rsidRPr="002376B7" w:rsidSect="00D0563C">
      <w:footerReference w:type="default" r:id="rId63"/>
      <w:pgSz w:w="11906" w:h="16838"/>
      <w:pgMar w:top="851" w:right="851" w:bottom="851" w:left="85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22030" w14:textId="77777777" w:rsidR="00A15934" w:rsidRDefault="00A15934">
      <w:pPr>
        <w:spacing w:after="0" w:line="240" w:lineRule="auto"/>
      </w:pPr>
      <w:r>
        <w:separator/>
      </w:r>
    </w:p>
  </w:endnote>
  <w:endnote w:type="continuationSeparator" w:id="0">
    <w:p w14:paraId="5C1C7982" w14:textId="77777777" w:rsidR="00A15934" w:rsidRDefault="00A15934">
      <w:pPr>
        <w:spacing w:after="0" w:line="240" w:lineRule="auto"/>
      </w:pPr>
      <w:r>
        <w:continuationSeparator/>
      </w:r>
    </w:p>
  </w:endnote>
  <w:endnote w:type="continuationNotice" w:id="1">
    <w:p w14:paraId="6224B3F3" w14:textId="77777777" w:rsidR="00A15934" w:rsidRDefault="00A159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BC547" w14:textId="01A9F7BB" w:rsidR="00F47575" w:rsidRDefault="00F47575" w:rsidP="00D01E5F">
    <w:pPr>
      <w:pStyle w:val="Footer"/>
    </w:pPr>
  </w:p>
  <w:p w14:paraId="2E211935" w14:textId="0959F27A" w:rsidR="00F47575" w:rsidRDefault="00F47575" w:rsidP="63C104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9715171"/>
      <w:docPartObj>
        <w:docPartGallery w:val="Page Numbers (Bottom of Page)"/>
        <w:docPartUnique/>
      </w:docPartObj>
    </w:sdtPr>
    <w:sdtEndPr>
      <w:rPr>
        <w:noProof/>
      </w:rPr>
    </w:sdtEndPr>
    <w:sdtContent>
      <w:p w14:paraId="4299BBD2" w14:textId="7C890A0B" w:rsidR="00F47575" w:rsidRDefault="00F47575">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EC73F55" w14:textId="77777777" w:rsidR="00F47575" w:rsidRDefault="00F47575" w:rsidP="63C104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CEA5B" w14:textId="77777777" w:rsidR="00A15934" w:rsidRDefault="00A15934">
      <w:pPr>
        <w:spacing w:after="0" w:line="240" w:lineRule="auto"/>
      </w:pPr>
      <w:r>
        <w:separator/>
      </w:r>
    </w:p>
  </w:footnote>
  <w:footnote w:type="continuationSeparator" w:id="0">
    <w:p w14:paraId="5A8E9813" w14:textId="77777777" w:rsidR="00A15934" w:rsidRDefault="00A15934">
      <w:pPr>
        <w:spacing w:after="0" w:line="240" w:lineRule="auto"/>
      </w:pPr>
      <w:r>
        <w:continuationSeparator/>
      </w:r>
    </w:p>
  </w:footnote>
  <w:footnote w:type="continuationNotice" w:id="1">
    <w:p w14:paraId="10D47A64" w14:textId="77777777" w:rsidR="00A15934" w:rsidRDefault="00A159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F47575" w14:paraId="1741C567" w14:textId="77777777" w:rsidTr="63C1046C">
      <w:tc>
        <w:tcPr>
          <w:tcW w:w="3009" w:type="dxa"/>
        </w:tcPr>
        <w:p w14:paraId="69E73C1D" w14:textId="6FD87D49" w:rsidR="00F47575" w:rsidRDefault="00F47575" w:rsidP="63C1046C">
          <w:pPr>
            <w:pStyle w:val="Header"/>
            <w:ind w:left="-115"/>
          </w:pPr>
        </w:p>
      </w:tc>
      <w:tc>
        <w:tcPr>
          <w:tcW w:w="3009" w:type="dxa"/>
        </w:tcPr>
        <w:p w14:paraId="42FE780F" w14:textId="47E2767D" w:rsidR="00F47575" w:rsidRDefault="00F47575" w:rsidP="63C1046C">
          <w:pPr>
            <w:pStyle w:val="Header"/>
            <w:jc w:val="center"/>
          </w:pPr>
        </w:p>
      </w:tc>
      <w:tc>
        <w:tcPr>
          <w:tcW w:w="3009" w:type="dxa"/>
        </w:tcPr>
        <w:p w14:paraId="2CA1B336" w14:textId="5C723840" w:rsidR="00F47575" w:rsidRDefault="00F47575" w:rsidP="63C1046C">
          <w:pPr>
            <w:pStyle w:val="Header"/>
            <w:ind w:right="-115"/>
            <w:jc w:val="right"/>
          </w:pPr>
        </w:p>
      </w:tc>
    </w:tr>
  </w:tbl>
  <w:p w14:paraId="2E173BB3" w14:textId="2BA3943E" w:rsidR="00F47575" w:rsidRDefault="00F47575" w:rsidP="63C104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5C86"/>
    <w:multiLevelType w:val="multilevel"/>
    <w:tmpl w:val="9D6491D2"/>
    <w:lvl w:ilvl="0">
      <w:start w:val="1"/>
      <w:numFmt w:val="decimal"/>
      <w:lvlText w:val="%1."/>
      <w:lvlJc w:val="left"/>
      <w:pPr>
        <w:ind w:left="720" w:hanging="360"/>
      </w:pPr>
      <w:rPr>
        <w:rFonts w:hint="default"/>
      </w:rPr>
    </w:lvl>
    <w:lvl w:ilvl="1">
      <w:start w:val="1"/>
      <w:numFmt w:val="decimal"/>
      <w:isLgl/>
      <w:lvlText w:val="%2."/>
      <w:lvlJc w:val="left"/>
      <w:pPr>
        <w:ind w:left="744" w:hanging="384"/>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192CF9"/>
    <w:multiLevelType w:val="hybridMultilevel"/>
    <w:tmpl w:val="12440C16"/>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273FC"/>
    <w:multiLevelType w:val="multilevel"/>
    <w:tmpl w:val="9D6491D2"/>
    <w:lvl w:ilvl="0">
      <w:start w:val="1"/>
      <w:numFmt w:val="decimal"/>
      <w:lvlText w:val="%1."/>
      <w:lvlJc w:val="left"/>
      <w:pPr>
        <w:ind w:left="720" w:hanging="360"/>
      </w:pPr>
      <w:rPr>
        <w:rFonts w:hint="default"/>
      </w:rPr>
    </w:lvl>
    <w:lvl w:ilvl="1">
      <w:start w:val="1"/>
      <w:numFmt w:val="decimal"/>
      <w:isLgl/>
      <w:lvlText w:val="%2."/>
      <w:lvlJc w:val="left"/>
      <w:pPr>
        <w:ind w:left="744" w:hanging="384"/>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B062A6"/>
    <w:multiLevelType w:val="multilevel"/>
    <w:tmpl w:val="32D47CF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4" w15:restartNumberingAfterBreak="0">
    <w:nsid w:val="06DD7EC5"/>
    <w:multiLevelType w:val="multilevel"/>
    <w:tmpl w:val="5D9C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46402"/>
    <w:multiLevelType w:val="hybridMultilevel"/>
    <w:tmpl w:val="BFA222F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09361C8E"/>
    <w:multiLevelType w:val="hybridMultilevel"/>
    <w:tmpl w:val="EC225BC4"/>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15954"/>
    <w:multiLevelType w:val="hybridMultilevel"/>
    <w:tmpl w:val="6E7C140A"/>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A655C"/>
    <w:multiLevelType w:val="hybridMultilevel"/>
    <w:tmpl w:val="7FD21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A74774D"/>
    <w:multiLevelType w:val="multilevel"/>
    <w:tmpl w:val="278CB3BA"/>
    <w:lvl w:ilvl="0">
      <w:numFmt w:val="bullet"/>
      <w:lvlText w:val="-"/>
      <w:lvlJc w:val="left"/>
      <w:pPr>
        <w:ind w:left="720" w:hanging="360"/>
      </w:pPr>
      <w:rPr>
        <w:rFonts w:ascii="Calibri" w:eastAsiaTheme="minorHAnsi" w:hAnsi="Calibri" w:cs="Calibri" w:hint="default"/>
        <w:sz w:val="20"/>
      </w:rPr>
    </w:lvl>
    <w:lvl w:ilvl="1">
      <w:start w:val="1"/>
      <w:numFmt w:val="decimal"/>
      <w:isLgl/>
      <w:lvlText w:val="%2."/>
      <w:lvlJc w:val="left"/>
      <w:pPr>
        <w:ind w:left="744" w:hanging="384"/>
      </w:pPr>
      <w:rPr>
        <w:rFonts w:ascii="Times New Roman" w:eastAsiaTheme="minorHAnsi" w:hAnsi="Times New Roman" w:cs="Times New Roman" w:hint="default"/>
        <w:sz w:val="20"/>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800" w:hanging="144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2160" w:hanging="1800"/>
      </w:pPr>
      <w:rPr>
        <w:rFonts w:hint="default"/>
        <w:sz w:val="20"/>
      </w:rPr>
    </w:lvl>
    <w:lvl w:ilvl="8">
      <w:start w:val="1"/>
      <w:numFmt w:val="decimal"/>
      <w:isLgl/>
      <w:lvlText w:val="%1.%2.%3.%4.%5.%6.%7.%8.%9"/>
      <w:lvlJc w:val="left"/>
      <w:pPr>
        <w:ind w:left="2160" w:hanging="1800"/>
      </w:pPr>
      <w:rPr>
        <w:rFonts w:hint="default"/>
        <w:sz w:val="20"/>
      </w:rPr>
    </w:lvl>
  </w:abstractNum>
  <w:abstractNum w:abstractNumId="10" w15:restartNumberingAfterBreak="0">
    <w:nsid w:val="213F15D2"/>
    <w:multiLevelType w:val="hybridMultilevel"/>
    <w:tmpl w:val="38821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922D8"/>
    <w:multiLevelType w:val="hybridMultilevel"/>
    <w:tmpl w:val="F26EE6AE"/>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F4694"/>
    <w:multiLevelType w:val="multilevel"/>
    <w:tmpl w:val="9BB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5F77D5"/>
    <w:multiLevelType w:val="hybridMultilevel"/>
    <w:tmpl w:val="E7FA1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D24D3B"/>
    <w:multiLevelType w:val="multilevel"/>
    <w:tmpl w:val="0504D70C"/>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F565E9"/>
    <w:multiLevelType w:val="hybridMultilevel"/>
    <w:tmpl w:val="61789BFC"/>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37588"/>
    <w:multiLevelType w:val="hybridMultilevel"/>
    <w:tmpl w:val="6346D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C30ACB"/>
    <w:multiLevelType w:val="hybridMultilevel"/>
    <w:tmpl w:val="6134A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812BA5"/>
    <w:multiLevelType w:val="hybridMultilevel"/>
    <w:tmpl w:val="83142C4C"/>
    <w:lvl w:ilvl="0" w:tplc="6CB4AEDC">
      <w:numFmt w:val="bullet"/>
      <w:lvlText w:val="-"/>
      <w:lvlJc w:val="left"/>
      <w:pPr>
        <w:ind w:left="720" w:hanging="360"/>
      </w:pPr>
      <w:rPr>
        <w:rFonts w:ascii="Calibri" w:eastAsiaTheme="minorHAnsi" w:hAnsi="Calibri" w:cs="Calibri"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60493C"/>
    <w:multiLevelType w:val="hybridMultilevel"/>
    <w:tmpl w:val="A1CC9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0A3598"/>
    <w:multiLevelType w:val="hybridMultilevel"/>
    <w:tmpl w:val="8DAEB4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19B4672"/>
    <w:multiLevelType w:val="hybridMultilevel"/>
    <w:tmpl w:val="759EB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71588F"/>
    <w:multiLevelType w:val="hybridMultilevel"/>
    <w:tmpl w:val="4498DF3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35C02A6"/>
    <w:multiLevelType w:val="hybridMultilevel"/>
    <w:tmpl w:val="4644F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DC2295"/>
    <w:multiLevelType w:val="hybridMultilevel"/>
    <w:tmpl w:val="4D9816EA"/>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C2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846CD9"/>
    <w:multiLevelType w:val="hybridMultilevel"/>
    <w:tmpl w:val="805830E0"/>
    <w:lvl w:ilvl="0" w:tplc="B5BEF0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9B7443"/>
    <w:multiLevelType w:val="hybridMultilevel"/>
    <w:tmpl w:val="F7BC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CB21FA"/>
    <w:multiLevelType w:val="multilevel"/>
    <w:tmpl w:val="4BB4A4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C62CAA"/>
    <w:multiLevelType w:val="hybridMultilevel"/>
    <w:tmpl w:val="513E4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4"/>
  </w:num>
  <w:num w:numId="4">
    <w:abstractNumId w:val="14"/>
  </w:num>
  <w:num w:numId="5">
    <w:abstractNumId w:val="3"/>
  </w:num>
  <w:num w:numId="6">
    <w:abstractNumId w:val="7"/>
  </w:num>
  <w:num w:numId="7">
    <w:abstractNumId w:val="26"/>
  </w:num>
  <w:num w:numId="8">
    <w:abstractNumId w:val="1"/>
  </w:num>
  <w:num w:numId="9">
    <w:abstractNumId w:val="6"/>
  </w:num>
  <w:num w:numId="10">
    <w:abstractNumId w:val="24"/>
  </w:num>
  <w:num w:numId="11">
    <w:abstractNumId w:val="10"/>
  </w:num>
  <w:num w:numId="12">
    <w:abstractNumId w:val="12"/>
    <w:lvlOverride w:ilvl="0">
      <w:lvl w:ilvl="0">
        <w:numFmt w:val="lowerLetter"/>
        <w:lvlText w:val="%1."/>
        <w:lvlJc w:val="left"/>
      </w:lvl>
    </w:lvlOverride>
  </w:num>
  <w:num w:numId="13">
    <w:abstractNumId w:val="5"/>
  </w:num>
  <w:num w:numId="14">
    <w:abstractNumId w:val="23"/>
  </w:num>
  <w:num w:numId="15">
    <w:abstractNumId w:val="0"/>
  </w:num>
  <w:num w:numId="16">
    <w:abstractNumId w:val="2"/>
  </w:num>
  <w:num w:numId="17">
    <w:abstractNumId w:val="25"/>
  </w:num>
  <w:num w:numId="18">
    <w:abstractNumId w:val="9"/>
  </w:num>
  <w:num w:numId="19">
    <w:abstractNumId w:val="11"/>
  </w:num>
  <w:num w:numId="20">
    <w:abstractNumId w:val="18"/>
  </w:num>
  <w:num w:numId="21">
    <w:abstractNumId w:val="27"/>
  </w:num>
  <w:num w:numId="22">
    <w:abstractNumId w:val="29"/>
  </w:num>
  <w:num w:numId="23">
    <w:abstractNumId w:val="21"/>
  </w:num>
  <w:num w:numId="24">
    <w:abstractNumId w:val="19"/>
  </w:num>
  <w:num w:numId="25">
    <w:abstractNumId w:val="16"/>
  </w:num>
  <w:num w:numId="26">
    <w:abstractNumId w:val="13"/>
  </w:num>
  <w:num w:numId="27">
    <w:abstractNumId w:val="8"/>
  </w:num>
  <w:num w:numId="28">
    <w:abstractNumId w:val="17"/>
  </w:num>
  <w:num w:numId="29">
    <w:abstractNumId w:val="22"/>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uy Dao Xuan">
    <w15:presenceInfo w15:providerId="Windows Live" w15:userId="9fdf22175ed8abf4"/>
  </w15:person>
  <w15:person w15:author="cong an ngo">
    <w15:presenceInfo w15:providerId="Windows Live" w15:userId="7a0c41fa08d395cb"/>
  </w15:person>
  <w15:person w15:author=" ">
    <w15:presenceInfo w15:providerId="Windows Live" w15:userId="764474c16edd490f"/>
  </w15:person>
  <w15:person w15:author="Quoc Nguyen">
    <w15:presenceInfo w15:providerId="Windows Live" w15:userId="145268c87fa4a9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5EDB91"/>
    <w:rsid w:val="00002D23"/>
    <w:rsid w:val="00006434"/>
    <w:rsid w:val="000126B1"/>
    <w:rsid w:val="00013E5A"/>
    <w:rsid w:val="00026B9B"/>
    <w:rsid w:val="000358CB"/>
    <w:rsid w:val="00036822"/>
    <w:rsid w:val="000407D3"/>
    <w:rsid w:val="00041BE5"/>
    <w:rsid w:val="0004348A"/>
    <w:rsid w:val="000436BE"/>
    <w:rsid w:val="00062080"/>
    <w:rsid w:val="000730A9"/>
    <w:rsid w:val="00081383"/>
    <w:rsid w:val="00083DD5"/>
    <w:rsid w:val="00084BD0"/>
    <w:rsid w:val="00085895"/>
    <w:rsid w:val="000972AC"/>
    <w:rsid w:val="000A6B7E"/>
    <w:rsid w:val="000A78B1"/>
    <w:rsid w:val="000B652C"/>
    <w:rsid w:val="000C5EC4"/>
    <w:rsid w:val="000D3E28"/>
    <w:rsid w:val="000E00B2"/>
    <w:rsid w:val="000E7B02"/>
    <w:rsid w:val="000F7A87"/>
    <w:rsid w:val="00102B91"/>
    <w:rsid w:val="001132C9"/>
    <w:rsid w:val="00120708"/>
    <w:rsid w:val="00140D9C"/>
    <w:rsid w:val="001418B5"/>
    <w:rsid w:val="001454DF"/>
    <w:rsid w:val="00145E2A"/>
    <w:rsid w:val="00146AEE"/>
    <w:rsid w:val="0014787F"/>
    <w:rsid w:val="0015281F"/>
    <w:rsid w:val="00153B51"/>
    <w:rsid w:val="00154B26"/>
    <w:rsid w:val="0015614C"/>
    <w:rsid w:val="001639E8"/>
    <w:rsid w:val="00176E40"/>
    <w:rsid w:val="001775E7"/>
    <w:rsid w:val="001A04D2"/>
    <w:rsid w:val="001A6F2A"/>
    <w:rsid w:val="001B349E"/>
    <w:rsid w:val="001B4919"/>
    <w:rsid w:val="001C1170"/>
    <w:rsid w:val="001C3533"/>
    <w:rsid w:val="001D79A7"/>
    <w:rsid w:val="001F0892"/>
    <w:rsid w:val="0020623C"/>
    <w:rsid w:val="00215960"/>
    <w:rsid w:val="002163F0"/>
    <w:rsid w:val="00226536"/>
    <w:rsid w:val="00233D0C"/>
    <w:rsid w:val="0023733E"/>
    <w:rsid w:val="002376B7"/>
    <w:rsid w:val="00253AD4"/>
    <w:rsid w:val="00257A00"/>
    <w:rsid w:val="00263020"/>
    <w:rsid w:val="00264C02"/>
    <w:rsid w:val="00271EC0"/>
    <w:rsid w:val="002736EE"/>
    <w:rsid w:val="0027753F"/>
    <w:rsid w:val="00280242"/>
    <w:rsid w:val="00281BE1"/>
    <w:rsid w:val="00290044"/>
    <w:rsid w:val="002A0B17"/>
    <w:rsid w:val="002A2E87"/>
    <w:rsid w:val="002B5FD7"/>
    <w:rsid w:val="002C27F4"/>
    <w:rsid w:val="002C47A4"/>
    <w:rsid w:val="002C5578"/>
    <w:rsid w:val="002D3DBB"/>
    <w:rsid w:val="002E3EEE"/>
    <w:rsid w:val="002E5B4F"/>
    <w:rsid w:val="002F6AA4"/>
    <w:rsid w:val="0030020A"/>
    <w:rsid w:val="003166B3"/>
    <w:rsid w:val="00316B61"/>
    <w:rsid w:val="00326921"/>
    <w:rsid w:val="00356FFF"/>
    <w:rsid w:val="00360861"/>
    <w:rsid w:val="00385993"/>
    <w:rsid w:val="00396074"/>
    <w:rsid w:val="00396FAA"/>
    <w:rsid w:val="003A0B43"/>
    <w:rsid w:val="003A227B"/>
    <w:rsid w:val="003A4192"/>
    <w:rsid w:val="003B3063"/>
    <w:rsid w:val="003B561E"/>
    <w:rsid w:val="003B584E"/>
    <w:rsid w:val="003C0858"/>
    <w:rsid w:val="003D1565"/>
    <w:rsid w:val="003E6F59"/>
    <w:rsid w:val="00413FF5"/>
    <w:rsid w:val="00425478"/>
    <w:rsid w:val="0043195C"/>
    <w:rsid w:val="004561DA"/>
    <w:rsid w:val="004716C0"/>
    <w:rsid w:val="004761D6"/>
    <w:rsid w:val="004956E8"/>
    <w:rsid w:val="004A117B"/>
    <w:rsid w:val="004A2083"/>
    <w:rsid w:val="004B17D4"/>
    <w:rsid w:val="004B4062"/>
    <w:rsid w:val="004B51F3"/>
    <w:rsid w:val="004B661E"/>
    <w:rsid w:val="004D6272"/>
    <w:rsid w:val="004D7874"/>
    <w:rsid w:val="004F1BCE"/>
    <w:rsid w:val="005051F6"/>
    <w:rsid w:val="00514042"/>
    <w:rsid w:val="005237D3"/>
    <w:rsid w:val="0053262E"/>
    <w:rsid w:val="005364FE"/>
    <w:rsid w:val="00537293"/>
    <w:rsid w:val="0054455B"/>
    <w:rsid w:val="005448D1"/>
    <w:rsid w:val="005469FA"/>
    <w:rsid w:val="0056042A"/>
    <w:rsid w:val="00564134"/>
    <w:rsid w:val="00565833"/>
    <w:rsid w:val="00581C79"/>
    <w:rsid w:val="00582E60"/>
    <w:rsid w:val="005A42F4"/>
    <w:rsid w:val="005A7AAF"/>
    <w:rsid w:val="005C2F8D"/>
    <w:rsid w:val="005C5AC7"/>
    <w:rsid w:val="005D0725"/>
    <w:rsid w:val="005D1E9C"/>
    <w:rsid w:val="005D52D4"/>
    <w:rsid w:val="005E107F"/>
    <w:rsid w:val="005E1162"/>
    <w:rsid w:val="005E2C96"/>
    <w:rsid w:val="005E498C"/>
    <w:rsid w:val="005F5079"/>
    <w:rsid w:val="00605471"/>
    <w:rsid w:val="0060747C"/>
    <w:rsid w:val="0061195E"/>
    <w:rsid w:val="0061289D"/>
    <w:rsid w:val="0062245C"/>
    <w:rsid w:val="0062265C"/>
    <w:rsid w:val="00624056"/>
    <w:rsid w:val="00633141"/>
    <w:rsid w:val="00634EFD"/>
    <w:rsid w:val="006510C4"/>
    <w:rsid w:val="006577E9"/>
    <w:rsid w:val="00674597"/>
    <w:rsid w:val="00676AED"/>
    <w:rsid w:val="006778EA"/>
    <w:rsid w:val="00681196"/>
    <w:rsid w:val="00686D5C"/>
    <w:rsid w:val="006A0689"/>
    <w:rsid w:val="006B5CE4"/>
    <w:rsid w:val="006E1926"/>
    <w:rsid w:val="006E30CD"/>
    <w:rsid w:val="006E34E5"/>
    <w:rsid w:val="006E3BCB"/>
    <w:rsid w:val="006E5611"/>
    <w:rsid w:val="006F4371"/>
    <w:rsid w:val="006F49B6"/>
    <w:rsid w:val="006F60CC"/>
    <w:rsid w:val="0071066C"/>
    <w:rsid w:val="00720F19"/>
    <w:rsid w:val="00727111"/>
    <w:rsid w:val="007475D4"/>
    <w:rsid w:val="0076532B"/>
    <w:rsid w:val="007679FB"/>
    <w:rsid w:val="0077464B"/>
    <w:rsid w:val="00777E90"/>
    <w:rsid w:val="00795835"/>
    <w:rsid w:val="007A3407"/>
    <w:rsid w:val="007A5FAD"/>
    <w:rsid w:val="007C451C"/>
    <w:rsid w:val="007D2C70"/>
    <w:rsid w:val="007D5F1F"/>
    <w:rsid w:val="007E0AE7"/>
    <w:rsid w:val="007E1C35"/>
    <w:rsid w:val="00810100"/>
    <w:rsid w:val="008101D5"/>
    <w:rsid w:val="00815B40"/>
    <w:rsid w:val="00815F5B"/>
    <w:rsid w:val="00824D55"/>
    <w:rsid w:val="0082772E"/>
    <w:rsid w:val="0083417B"/>
    <w:rsid w:val="0084708A"/>
    <w:rsid w:val="008532E0"/>
    <w:rsid w:val="008558E4"/>
    <w:rsid w:val="0086668F"/>
    <w:rsid w:val="00872DA3"/>
    <w:rsid w:val="00875920"/>
    <w:rsid w:val="00884056"/>
    <w:rsid w:val="0089284B"/>
    <w:rsid w:val="00897887"/>
    <w:rsid w:val="008A0BDE"/>
    <w:rsid w:val="008A2369"/>
    <w:rsid w:val="008A2720"/>
    <w:rsid w:val="008B3450"/>
    <w:rsid w:val="008B3711"/>
    <w:rsid w:val="008C42E6"/>
    <w:rsid w:val="008C7B98"/>
    <w:rsid w:val="008D65DB"/>
    <w:rsid w:val="008F7790"/>
    <w:rsid w:val="00904CA1"/>
    <w:rsid w:val="00905E9E"/>
    <w:rsid w:val="00911C96"/>
    <w:rsid w:val="009202E4"/>
    <w:rsid w:val="00923507"/>
    <w:rsid w:val="00924361"/>
    <w:rsid w:val="00934927"/>
    <w:rsid w:val="009350A9"/>
    <w:rsid w:val="00960352"/>
    <w:rsid w:val="00962871"/>
    <w:rsid w:val="00963F7E"/>
    <w:rsid w:val="00965626"/>
    <w:rsid w:val="00970415"/>
    <w:rsid w:val="00995793"/>
    <w:rsid w:val="009A0379"/>
    <w:rsid w:val="009D0E69"/>
    <w:rsid w:val="009D6F56"/>
    <w:rsid w:val="009E7599"/>
    <w:rsid w:val="009F0DCA"/>
    <w:rsid w:val="00A027CC"/>
    <w:rsid w:val="00A15934"/>
    <w:rsid w:val="00A159D7"/>
    <w:rsid w:val="00A25B47"/>
    <w:rsid w:val="00A30AEC"/>
    <w:rsid w:val="00A33F05"/>
    <w:rsid w:val="00A60D25"/>
    <w:rsid w:val="00A7116B"/>
    <w:rsid w:val="00A85758"/>
    <w:rsid w:val="00AA07F8"/>
    <w:rsid w:val="00AB6A71"/>
    <w:rsid w:val="00AC4517"/>
    <w:rsid w:val="00B0274C"/>
    <w:rsid w:val="00B02FD6"/>
    <w:rsid w:val="00B07F31"/>
    <w:rsid w:val="00B132F6"/>
    <w:rsid w:val="00B30555"/>
    <w:rsid w:val="00B474D9"/>
    <w:rsid w:val="00B53D64"/>
    <w:rsid w:val="00B63F58"/>
    <w:rsid w:val="00B72515"/>
    <w:rsid w:val="00B74C81"/>
    <w:rsid w:val="00B84BA6"/>
    <w:rsid w:val="00B86A53"/>
    <w:rsid w:val="00B8710B"/>
    <w:rsid w:val="00B919E6"/>
    <w:rsid w:val="00BA2681"/>
    <w:rsid w:val="00BA4651"/>
    <w:rsid w:val="00BA6606"/>
    <w:rsid w:val="00BF1F2F"/>
    <w:rsid w:val="00BF5E96"/>
    <w:rsid w:val="00C0432A"/>
    <w:rsid w:val="00C31500"/>
    <w:rsid w:val="00C3559F"/>
    <w:rsid w:val="00C37887"/>
    <w:rsid w:val="00C4442E"/>
    <w:rsid w:val="00C465E3"/>
    <w:rsid w:val="00C9158F"/>
    <w:rsid w:val="00C942C5"/>
    <w:rsid w:val="00C94C55"/>
    <w:rsid w:val="00C95C2B"/>
    <w:rsid w:val="00CA3BD6"/>
    <w:rsid w:val="00CB30D4"/>
    <w:rsid w:val="00CC02C9"/>
    <w:rsid w:val="00CC1262"/>
    <w:rsid w:val="00CC2A94"/>
    <w:rsid w:val="00CC3BA6"/>
    <w:rsid w:val="00CD5AEE"/>
    <w:rsid w:val="00CD5E17"/>
    <w:rsid w:val="00D01E5F"/>
    <w:rsid w:val="00D0563C"/>
    <w:rsid w:val="00D0644E"/>
    <w:rsid w:val="00D06BD3"/>
    <w:rsid w:val="00D116E9"/>
    <w:rsid w:val="00D1448C"/>
    <w:rsid w:val="00D17922"/>
    <w:rsid w:val="00D270BD"/>
    <w:rsid w:val="00D33EC7"/>
    <w:rsid w:val="00D352AF"/>
    <w:rsid w:val="00D478D4"/>
    <w:rsid w:val="00D51F45"/>
    <w:rsid w:val="00D7197A"/>
    <w:rsid w:val="00D9693B"/>
    <w:rsid w:val="00D96A53"/>
    <w:rsid w:val="00DA59C3"/>
    <w:rsid w:val="00DB039E"/>
    <w:rsid w:val="00DB4EE9"/>
    <w:rsid w:val="00DC5ECE"/>
    <w:rsid w:val="00DD0F4E"/>
    <w:rsid w:val="00DD72BF"/>
    <w:rsid w:val="00DE1165"/>
    <w:rsid w:val="00E057D1"/>
    <w:rsid w:val="00E11ED0"/>
    <w:rsid w:val="00E13142"/>
    <w:rsid w:val="00E13EE4"/>
    <w:rsid w:val="00E21338"/>
    <w:rsid w:val="00E21895"/>
    <w:rsid w:val="00E30F4C"/>
    <w:rsid w:val="00E3383A"/>
    <w:rsid w:val="00E348DB"/>
    <w:rsid w:val="00E3676F"/>
    <w:rsid w:val="00E567C7"/>
    <w:rsid w:val="00E63DFA"/>
    <w:rsid w:val="00E758AB"/>
    <w:rsid w:val="00E80751"/>
    <w:rsid w:val="00E819C4"/>
    <w:rsid w:val="00E96B11"/>
    <w:rsid w:val="00EA1259"/>
    <w:rsid w:val="00EB7ED2"/>
    <w:rsid w:val="00EC1CD5"/>
    <w:rsid w:val="00ED1CD1"/>
    <w:rsid w:val="00ED5DFF"/>
    <w:rsid w:val="00F06BDF"/>
    <w:rsid w:val="00F2122D"/>
    <w:rsid w:val="00F235E4"/>
    <w:rsid w:val="00F3000E"/>
    <w:rsid w:val="00F3557C"/>
    <w:rsid w:val="00F47575"/>
    <w:rsid w:val="00F505C9"/>
    <w:rsid w:val="00F53EA1"/>
    <w:rsid w:val="00F5508F"/>
    <w:rsid w:val="00F64A17"/>
    <w:rsid w:val="00F77550"/>
    <w:rsid w:val="00FB3F7C"/>
    <w:rsid w:val="00FB67D4"/>
    <w:rsid w:val="00FC31CA"/>
    <w:rsid w:val="00FD2BE9"/>
    <w:rsid w:val="00FD4326"/>
    <w:rsid w:val="00FD47F7"/>
    <w:rsid w:val="00FD6E23"/>
    <w:rsid w:val="00FD79E4"/>
    <w:rsid w:val="00FE138A"/>
    <w:rsid w:val="00FE325E"/>
    <w:rsid w:val="00FE5FA8"/>
    <w:rsid w:val="13EA0483"/>
    <w:rsid w:val="355EDB91"/>
    <w:rsid w:val="4C527CCB"/>
    <w:rsid w:val="63C1046C"/>
    <w:rsid w:val="7A2373B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DB91"/>
  <w15:chartTrackingRefBased/>
  <w15:docId w15:val="{D316649F-B66B-4108-9285-1CD100147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919"/>
    <w:pPr>
      <w:jc w:val="center"/>
      <w:outlineLvl w:val="0"/>
    </w:pPr>
    <w:rPr>
      <w:rFonts w:asciiTheme="majorHAnsi" w:hAnsiTheme="majorHAnsi" w:cstheme="majorHAnsi"/>
      <w:b/>
      <w:sz w:val="36"/>
      <w:szCs w:val="36"/>
      <w:lang w:val="en-US"/>
    </w:rPr>
  </w:style>
  <w:style w:type="paragraph" w:styleId="Heading2">
    <w:name w:val="heading 2"/>
    <w:basedOn w:val="ListParagraph"/>
    <w:next w:val="Normal"/>
    <w:link w:val="Heading2Char"/>
    <w:uiPriority w:val="9"/>
    <w:unhideWhenUsed/>
    <w:qFormat/>
    <w:rsid w:val="004D7874"/>
    <w:pPr>
      <w:numPr>
        <w:numId w:val="5"/>
      </w:numPr>
      <w:outlineLvl w:val="1"/>
    </w:pPr>
    <w:rPr>
      <w:rFonts w:asciiTheme="majorHAnsi" w:hAnsiTheme="majorHAnsi" w:cstheme="majorHAnsi"/>
      <w:b/>
      <w:sz w:val="32"/>
      <w:szCs w:val="32"/>
      <w:lang w:val="en-US"/>
    </w:rPr>
  </w:style>
  <w:style w:type="paragraph" w:styleId="Heading3">
    <w:name w:val="heading 3"/>
    <w:basedOn w:val="ListParagraph"/>
    <w:next w:val="Normal"/>
    <w:link w:val="Heading3Char"/>
    <w:uiPriority w:val="9"/>
    <w:unhideWhenUsed/>
    <w:qFormat/>
    <w:rsid w:val="00A30AEC"/>
    <w:pPr>
      <w:numPr>
        <w:ilvl w:val="1"/>
        <w:numId w:val="5"/>
      </w:numPr>
      <w:spacing w:after="120" w:line="360" w:lineRule="auto"/>
      <w:ind w:right="-83"/>
      <w:textAlignment w:val="baseline"/>
      <w:outlineLvl w:val="2"/>
    </w:pPr>
    <w:rPr>
      <w:rFonts w:ascii="Times New Roman" w:eastAsia="Times New Roman" w:hAnsi="Times New Roman" w:cs="Times New Roman"/>
      <w:b/>
      <w:bCs/>
      <w:color w:val="000000"/>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rsid w:val="00924361"/>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ListParagraph">
    <w:name w:val="List Paragraph"/>
    <w:basedOn w:val="Normal"/>
    <w:uiPriority w:val="34"/>
    <w:qFormat/>
    <w:rsid w:val="007C451C"/>
    <w:pPr>
      <w:ind w:left="720"/>
      <w:contextualSpacing/>
    </w:pPr>
  </w:style>
  <w:style w:type="table" w:styleId="GridTable3-Accent1">
    <w:name w:val="Grid Table 3 Accent 1"/>
    <w:basedOn w:val="TableNormal"/>
    <w:uiPriority w:val="48"/>
    <w:rsid w:val="00D9693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1">
    <w:name w:val="Grid Table 6 Colorful Accent 1"/>
    <w:basedOn w:val="TableNormal"/>
    <w:uiPriority w:val="51"/>
    <w:rsid w:val="00D9693B"/>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F77550"/>
    <w:pPr>
      <w:spacing w:after="0" w:line="240" w:lineRule="auto"/>
    </w:pPr>
  </w:style>
  <w:style w:type="paragraph" w:styleId="BalloonText">
    <w:name w:val="Balloon Text"/>
    <w:basedOn w:val="Normal"/>
    <w:link w:val="BalloonTextChar"/>
    <w:uiPriority w:val="99"/>
    <w:semiHidden/>
    <w:unhideWhenUsed/>
    <w:rsid w:val="00F775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7550"/>
    <w:rPr>
      <w:rFonts w:ascii="Segoe UI" w:hAnsi="Segoe UI" w:cs="Segoe UI"/>
      <w:sz w:val="18"/>
      <w:szCs w:val="18"/>
    </w:rPr>
  </w:style>
  <w:style w:type="character" w:customStyle="1" w:styleId="Heading1Char">
    <w:name w:val="Heading 1 Char"/>
    <w:basedOn w:val="DefaultParagraphFont"/>
    <w:link w:val="Heading1"/>
    <w:uiPriority w:val="9"/>
    <w:rsid w:val="001B4919"/>
    <w:rPr>
      <w:rFonts w:asciiTheme="majorHAnsi" w:hAnsiTheme="majorHAnsi" w:cstheme="majorHAnsi"/>
      <w:b/>
      <w:sz w:val="36"/>
      <w:szCs w:val="36"/>
      <w:lang w:val="en-US"/>
    </w:rPr>
  </w:style>
  <w:style w:type="character" w:customStyle="1" w:styleId="Heading2Char">
    <w:name w:val="Heading 2 Char"/>
    <w:basedOn w:val="DefaultParagraphFont"/>
    <w:link w:val="Heading2"/>
    <w:uiPriority w:val="9"/>
    <w:rsid w:val="004D7874"/>
    <w:rPr>
      <w:rFonts w:asciiTheme="majorHAnsi" w:hAnsiTheme="majorHAnsi" w:cstheme="majorHAnsi"/>
      <w:b/>
      <w:sz w:val="32"/>
      <w:szCs w:val="32"/>
      <w:lang w:val="en-US"/>
    </w:rPr>
  </w:style>
  <w:style w:type="paragraph" w:styleId="Caption">
    <w:name w:val="caption"/>
    <w:basedOn w:val="Normal"/>
    <w:next w:val="Normal"/>
    <w:uiPriority w:val="35"/>
    <w:unhideWhenUsed/>
    <w:qFormat/>
    <w:rsid w:val="0096562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30AEC"/>
    <w:rPr>
      <w:rFonts w:ascii="Times New Roman" w:eastAsia="Times New Roman" w:hAnsi="Times New Roman" w:cs="Times New Roman"/>
      <w:b/>
      <w:bCs/>
      <w:color w:val="000000"/>
      <w:sz w:val="28"/>
      <w:szCs w:val="28"/>
      <w:lang w:val="en-US"/>
    </w:rPr>
  </w:style>
  <w:style w:type="character" w:styleId="Strong">
    <w:name w:val="Strong"/>
    <w:basedOn w:val="DefaultParagraphFont"/>
    <w:uiPriority w:val="22"/>
    <w:qFormat/>
    <w:rsid w:val="000F7A87"/>
    <w:rPr>
      <w:b/>
      <w:bCs/>
    </w:rPr>
  </w:style>
  <w:style w:type="character" w:styleId="Hyperlink">
    <w:name w:val="Hyperlink"/>
    <w:basedOn w:val="DefaultParagraphFont"/>
    <w:uiPriority w:val="99"/>
    <w:unhideWhenUsed/>
    <w:rsid w:val="000F7A87"/>
    <w:rPr>
      <w:color w:val="0000FF"/>
      <w:u w:val="single"/>
    </w:rPr>
  </w:style>
  <w:style w:type="table" w:styleId="GridTable1Light-Accent1">
    <w:name w:val="Grid Table 1 Light Accent 1"/>
    <w:basedOn w:val="TableNormal"/>
    <w:uiPriority w:val="46"/>
    <w:rsid w:val="0028024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83417B"/>
    <w:pPr>
      <w:spacing w:after="0"/>
    </w:pPr>
    <w:rPr>
      <w:lang w:val="en-US"/>
    </w:rPr>
  </w:style>
  <w:style w:type="paragraph" w:styleId="TOC1">
    <w:name w:val="toc 1"/>
    <w:basedOn w:val="Normal"/>
    <w:next w:val="Normal"/>
    <w:autoRedefine/>
    <w:uiPriority w:val="39"/>
    <w:unhideWhenUsed/>
    <w:rsid w:val="00396FAA"/>
    <w:pPr>
      <w:spacing w:after="100"/>
    </w:pPr>
  </w:style>
  <w:style w:type="paragraph" w:styleId="TOC2">
    <w:name w:val="toc 2"/>
    <w:basedOn w:val="Normal"/>
    <w:next w:val="Normal"/>
    <w:autoRedefine/>
    <w:uiPriority w:val="39"/>
    <w:unhideWhenUsed/>
    <w:rsid w:val="00396FAA"/>
    <w:pPr>
      <w:spacing w:after="100"/>
      <w:ind w:left="220"/>
    </w:pPr>
  </w:style>
  <w:style w:type="paragraph" w:styleId="TOC3">
    <w:name w:val="toc 3"/>
    <w:basedOn w:val="Normal"/>
    <w:next w:val="Normal"/>
    <w:autoRedefine/>
    <w:uiPriority w:val="39"/>
    <w:unhideWhenUsed/>
    <w:rsid w:val="00396F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854596">
      <w:bodyDiv w:val="1"/>
      <w:marLeft w:val="0"/>
      <w:marRight w:val="0"/>
      <w:marTop w:val="0"/>
      <w:marBottom w:val="0"/>
      <w:divBdr>
        <w:top w:val="none" w:sz="0" w:space="0" w:color="auto"/>
        <w:left w:val="none" w:sz="0" w:space="0" w:color="auto"/>
        <w:bottom w:val="none" w:sz="0" w:space="0" w:color="auto"/>
        <w:right w:val="none" w:sz="0" w:space="0" w:color="auto"/>
      </w:divBdr>
    </w:div>
    <w:div w:id="429470010">
      <w:bodyDiv w:val="1"/>
      <w:marLeft w:val="0"/>
      <w:marRight w:val="0"/>
      <w:marTop w:val="0"/>
      <w:marBottom w:val="0"/>
      <w:divBdr>
        <w:top w:val="none" w:sz="0" w:space="0" w:color="auto"/>
        <w:left w:val="none" w:sz="0" w:space="0" w:color="auto"/>
        <w:bottom w:val="none" w:sz="0" w:space="0" w:color="auto"/>
        <w:right w:val="none" w:sz="0" w:space="0" w:color="auto"/>
      </w:divBdr>
    </w:div>
    <w:div w:id="796990684">
      <w:bodyDiv w:val="1"/>
      <w:marLeft w:val="0"/>
      <w:marRight w:val="0"/>
      <w:marTop w:val="0"/>
      <w:marBottom w:val="0"/>
      <w:divBdr>
        <w:top w:val="none" w:sz="0" w:space="0" w:color="auto"/>
        <w:left w:val="none" w:sz="0" w:space="0" w:color="auto"/>
        <w:bottom w:val="none" w:sz="0" w:space="0" w:color="auto"/>
        <w:right w:val="none" w:sz="0" w:space="0" w:color="auto"/>
      </w:divBdr>
    </w:div>
    <w:div w:id="836925538">
      <w:bodyDiv w:val="1"/>
      <w:marLeft w:val="0"/>
      <w:marRight w:val="0"/>
      <w:marTop w:val="0"/>
      <w:marBottom w:val="0"/>
      <w:divBdr>
        <w:top w:val="none" w:sz="0" w:space="0" w:color="auto"/>
        <w:left w:val="none" w:sz="0" w:space="0" w:color="auto"/>
        <w:bottom w:val="none" w:sz="0" w:space="0" w:color="auto"/>
        <w:right w:val="none" w:sz="0" w:space="0" w:color="auto"/>
      </w:divBdr>
      <w:divsChild>
        <w:div w:id="610472172">
          <w:marLeft w:val="-108"/>
          <w:marRight w:val="0"/>
          <w:marTop w:val="0"/>
          <w:marBottom w:val="0"/>
          <w:divBdr>
            <w:top w:val="none" w:sz="0" w:space="0" w:color="auto"/>
            <w:left w:val="none" w:sz="0" w:space="0" w:color="auto"/>
            <w:bottom w:val="none" w:sz="0" w:space="0" w:color="auto"/>
            <w:right w:val="none" w:sz="0" w:space="0" w:color="auto"/>
          </w:divBdr>
        </w:div>
      </w:divsChild>
    </w:div>
    <w:div w:id="964656775">
      <w:bodyDiv w:val="1"/>
      <w:marLeft w:val="0"/>
      <w:marRight w:val="0"/>
      <w:marTop w:val="0"/>
      <w:marBottom w:val="0"/>
      <w:divBdr>
        <w:top w:val="none" w:sz="0" w:space="0" w:color="auto"/>
        <w:left w:val="none" w:sz="0" w:space="0" w:color="auto"/>
        <w:bottom w:val="none" w:sz="0" w:space="0" w:color="auto"/>
        <w:right w:val="none" w:sz="0" w:space="0" w:color="auto"/>
      </w:divBdr>
    </w:div>
    <w:div w:id="979765726">
      <w:bodyDiv w:val="1"/>
      <w:marLeft w:val="0"/>
      <w:marRight w:val="0"/>
      <w:marTop w:val="0"/>
      <w:marBottom w:val="0"/>
      <w:divBdr>
        <w:top w:val="none" w:sz="0" w:space="0" w:color="auto"/>
        <w:left w:val="none" w:sz="0" w:space="0" w:color="auto"/>
        <w:bottom w:val="none" w:sz="0" w:space="0" w:color="auto"/>
        <w:right w:val="none" w:sz="0" w:space="0" w:color="auto"/>
      </w:divBdr>
      <w:divsChild>
        <w:div w:id="2001957978">
          <w:marLeft w:val="-108"/>
          <w:marRight w:val="0"/>
          <w:marTop w:val="0"/>
          <w:marBottom w:val="0"/>
          <w:divBdr>
            <w:top w:val="none" w:sz="0" w:space="0" w:color="auto"/>
            <w:left w:val="none" w:sz="0" w:space="0" w:color="auto"/>
            <w:bottom w:val="none" w:sz="0" w:space="0" w:color="auto"/>
            <w:right w:val="none" w:sz="0" w:space="0" w:color="auto"/>
          </w:divBdr>
        </w:div>
      </w:divsChild>
    </w:div>
    <w:div w:id="1115908403">
      <w:bodyDiv w:val="1"/>
      <w:marLeft w:val="0"/>
      <w:marRight w:val="0"/>
      <w:marTop w:val="0"/>
      <w:marBottom w:val="0"/>
      <w:divBdr>
        <w:top w:val="none" w:sz="0" w:space="0" w:color="auto"/>
        <w:left w:val="none" w:sz="0" w:space="0" w:color="auto"/>
        <w:bottom w:val="none" w:sz="0" w:space="0" w:color="auto"/>
        <w:right w:val="none" w:sz="0" w:space="0" w:color="auto"/>
      </w:divBdr>
    </w:div>
    <w:div w:id="1529836088">
      <w:bodyDiv w:val="1"/>
      <w:marLeft w:val="0"/>
      <w:marRight w:val="0"/>
      <w:marTop w:val="0"/>
      <w:marBottom w:val="0"/>
      <w:divBdr>
        <w:top w:val="none" w:sz="0" w:space="0" w:color="auto"/>
        <w:left w:val="none" w:sz="0" w:space="0" w:color="auto"/>
        <w:bottom w:val="none" w:sz="0" w:space="0" w:color="auto"/>
        <w:right w:val="none" w:sz="0" w:space="0" w:color="auto"/>
      </w:divBdr>
      <w:divsChild>
        <w:div w:id="178743893">
          <w:marLeft w:val="-108"/>
          <w:marRight w:val="0"/>
          <w:marTop w:val="0"/>
          <w:marBottom w:val="0"/>
          <w:divBdr>
            <w:top w:val="none" w:sz="0" w:space="0" w:color="auto"/>
            <w:left w:val="none" w:sz="0" w:space="0" w:color="auto"/>
            <w:bottom w:val="none" w:sz="0" w:space="0" w:color="auto"/>
            <w:right w:val="none" w:sz="0" w:space="0" w:color="auto"/>
          </w:divBdr>
        </w:div>
      </w:divsChild>
    </w:div>
    <w:div w:id="1574851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dammio.com/glossary/entity-framework" TargetMode="External"/><Relationship Id="rId50" Type="http://schemas.openxmlformats.org/officeDocument/2006/relationships/hyperlink" Target="https://www.dammio.com/glossary/ef" TargetMode="External"/><Relationship Id="rId55" Type="http://schemas.openxmlformats.org/officeDocument/2006/relationships/image" Target="media/image3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ammio.files.wordpress.com/2016/11/ef_n_tier1.png" TargetMode="External"/><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dammio.com/glossary/ef"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wmf"/><Relationship Id="rId19"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dammio.com/glossary/ef" TargetMode="External"/><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dammio.com/glossary/ef"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dammio.com/glossary/e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8D049-B24F-4D06-BEB5-7BE7C5904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31</Pages>
  <Words>3522</Words>
  <Characters>20081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Dao Xuan;annc.02111998@gmail.com</dc:creator>
  <cp:keywords/>
  <dc:description/>
  <cp:lastModifiedBy> </cp:lastModifiedBy>
  <cp:revision>5</cp:revision>
  <dcterms:created xsi:type="dcterms:W3CDTF">2018-12-12T06:11:00Z</dcterms:created>
  <dcterms:modified xsi:type="dcterms:W3CDTF">2018-12-12T15:02:00Z</dcterms:modified>
</cp:coreProperties>
</file>